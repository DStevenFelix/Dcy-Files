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6778" w:rsidRDefault="00560DCA" w:rsidP="00560DCA">
      <w:pPr>
        <w:jc w:val="center"/>
        <w:rPr>
          <w:rFonts w:ascii="宋体" w:eastAsia="宋体" w:hAnsi="宋体"/>
          <w:sz w:val="48"/>
          <w:szCs w:val="48"/>
        </w:rPr>
      </w:pPr>
      <w:r w:rsidRPr="00560DCA">
        <w:rPr>
          <w:rFonts w:ascii="宋体" w:eastAsia="宋体" w:hAnsi="宋体" w:hint="eastAsia"/>
          <w:sz w:val="48"/>
          <w:szCs w:val="48"/>
        </w:rPr>
        <w:t>数据结构复习</w:t>
      </w:r>
    </w:p>
    <w:p w:rsidR="00560DCA" w:rsidRDefault="00560DCA" w:rsidP="00560DCA">
      <w:pPr>
        <w:rPr>
          <w:rFonts w:ascii="宋体" w:eastAsia="宋体" w:hAnsi="宋体"/>
          <w:sz w:val="48"/>
          <w:szCs w:val="48"/>
        </w:rPr>
      </w:pPr>
    </w:p>
    <w:p w:rsidR="00560DCA" w:rsidRPr="00560DCA" w:rsidRDefault="00560DCA" w:rsidP="00560DC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36"/>
          <w:szCs w:val="36"/>
        </w:rPr>
      </w:pPr>
      <w:r w:rsidRPr="00560DCA">
        <w:rPr>
          <w:rFonts w:ascii="宋体" w:eastAsia="宋体" w:hAnsi="宋体" w:hint="eastAsia"/>
          <w:sz w:val="36"/>
          <w:szCs w:val="36"/>
        </w:rPr>
        <w:t>顺序表</w:t>
      </w:r>
    </w:p>
    <w:p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数据类型基本操作：</w:t>
      </w:r>
    </w:p>
    <w:p w:rsidR="00560DCA" w:rsidRDefault="00560DCA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2878100" cy="20203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60" cy="20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</w:t>
      </w:r>
      <w:proofErr w:type="gramStart"/>
      <w:r w:rsidRPr="00560DCA">
        <w:rPr>
          <w:rFonts w:ascii="宋体" w:eastAsia="宋体" w:hAnsi="宋体" w:hint="eastAsia"/>
          <w:sz w:val="28"/>
          <w:szCs w:val="28"/>
        </w:rPr>
        <w:t>表类型</w:t>
      </w:r>
      <w:proofErr w:type="gramEnd"/>
      <w:r w:rsidRPr="00560DCA">
        <w:rPr>
          <w:rFonts w:ascii="宋体" w:eastAsia="宋体" w:hAnsi="宋体" w:hint="eastAsia"/>
          <w:sz w:val="28"/>
          <w:szCs w:val="28"/>
        </w:rPr>
        <w:t>定义：</w:t>
      </w:r>
    </w:p>
    <w:p w:rsidR="00560DCA" w:rsidRPr="00560DCA" w:rsidRDefault="00143BCF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1347470</wp:posOffset>
                </wp:positionH>
                <wp:positionV relativeFrom="paragraph">
                  <wp:posOffset>380365</wp:posOffset>
                </wp:positionV>
                <wp:extent cx="879705" cy="436095"/>
                <wp:effectExtent l="57150" t="38100" r="53975" b="40640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79705" cy="43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4B5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06" o:spid="_x0000_s1026" type="#_x0000_t75" style="position:absolute;left:0;text-align:left;margin-left:105.4pt;margin-top:29.25pt;width:70.65pt;height:35.8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">
                <v:imagedata r:id="rId10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367560</wp:posOffset>
                </wp:positionH>
                <wp:positionV relativeFrom="paragraph">
                  <wp:posOffset>886131</wp:posOffset>
                </wp:positionV>
                <wp:extent cx="1132200" cy="22680"/>
                <wp:effectExtent l="38100" t="38100" r="49530" b="53975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132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1DC12" id="墨迹 287" o:spid="_x0000_s1026" type="#_x0000_t75" style="position:absolute;left:0;text-align:left;margin-left:28.25pt;margin-top:69.05pt;width:90.6pt;height:3.2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">
                <v:imagedata r:id="rId12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119520</wp:posOffset>
                </wp:positionH>
                <wp:positionV relativeFrom="paragraph">
                  <wp:posOffset>1568691</wp:posOffset>
                </wp:positionV>
                <wp:extent cx="491040" cy="14760"/>
                <wp:effectExtent l="38100" t="57150" r="42545" b="42545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91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07EE6" id="墨迹 286" o:spid="_x0000_s1026" type="#_x0000_t75" style="position:absolute;left:0;text-align:left;margin-left:8.7pt;margin-top:122.8pt;width:40.05pt;height:2.5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">
                <v:imagedata r:id="rId14" o:title=""/>
              </v:shape>
            </w:pict>
          </mc:Fallback>
        </mc:AlternateContent>
      </w:r>
      <w:r w:rsidR="00560DCA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2825932" cy="167785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51" cy="16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顺序表的初始化：</w:t>
      </w:r>
    </w:p>
    <w:p w:rsidR="00560DCA" w:rsidRPr="00560DCA" w:rsidRDefault="00143BCF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2721960</wp:posOffset>
                </wp:positionH>
                <wp:positionV relativeFrom="paragraph">
                  <wp:posOffset>673851</wp:posOffset>
                </wp:positionV>
                <wp:extent cx="1365120" cy="223920"/>
                <wp:effectExtent l="38100" t="38100" r="45085" b="4318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65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2903D" id="墨迹 307" o:spid="_x0000_s1026" type="#_x0000_t75" style="position:absolute;left:0;text-align:left;margin-left:213.65pt;margin-top:52.35pt;width:108.95pt;height:19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">
                <v:imagedata r:id="rId17" o:title=""/>
              </v:shape>
            </w:pict>
          </mc:Fallback>
        </mc:AlternateContent>
      </w:r>
      <w:r w:rsidR="00560DCA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994366" cy="16167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977" cy="16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CA" w:rsidRDefault="00560DCA" w:rsidP="00560DCA">
      <w:pPr>
        <w:rPr>
          <w:rFonts w:ascii="宋体" w:eastAsia="宋体" w:hAnsi="宋体"/>
          <w:sz w:val="28"/>
          <w:szCs w:val="28"/>
        </w:rPr>
      </w:pPr>
    </w:p>
    <w:p w:rsidR="00560DCA" w:rsidRDefault="00560DCA" w:rsidP="00560DCA">
      <w:pPr>
        <w:rPr>
          <w:rFonts w:ascii="宋体" w:eastAsia="宋体" w:hAnsi="宋体"/>
          <w:sz w:val="28"/>
          <w:szCs w:val="28"/>
        </w:rPr>
      </w:pPr>
    </w:p>
    <w:p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顺序表的销毁：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销毁是指这个顺序</w:t>
      </w:r>
      <w:proofErr w:type="gramStart"/>
      <w:r>
        <w:rPr>
          <w:rFonts w:ascii="宋体" w:eastAsia="宋体" w:hAnsi="宋体" w:hint="eastAsia"/>
          <w:sz w:val="28"/>
          <w:szCs w:val="28"/>
        </w:rPr>
        <w:t>表不再</w:t>
      </w:r>
      <w:proofErr w:type="gramEnd"/>
      <w:r>
        <w:rPr>
          <w:rFonts w:ascii="宋体" w:eastAsia="宋体" w:hAnsi="宋体" w:hint="eastAsia"/>
          <w:sz w:val="28"/>
          <w:szCs w:val="28"/>
        </w:rPr>
        <w:t>存在</w:t>
      </w:r>
    </w:p>
    <w:p w:rsidR="00560DCA" w:rsidRPr="00560DCA" w:rsidRDefault="00560DCA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059680" cy="15563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66" cy="15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顺序表的清空：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清空和销毁不同，清空只是清空顺序表中的数据</w:t>
      </w:r>
    </w:p>
    <w:p w:rsidR="00C622AD" w:rsidRDefault="001A2738" w:rsidP="00C622A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-387985</wp:posOffset>
                </wp:positionV>
                <wp:extent cx="2670915" cy="1606550"/>
                <wp:effectExtent l="57150" t="57150" r="53340" b="5080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70915" cy="160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A0A47" id="墨迹 313" o:spid="_x0000_s1026" type="#_x0000_t75" style="position:absolute;left:0;text-align:left;margin-left:56pt;margin-top:-31.25pt;width:211.7pt;height:127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">
                <v:imagedata r:id="rId21" o:title=""/>
              </v:shape>
            </w:pict>
          </mc:Fallback>
        </mc:AlternateContent>
      </w:r>
      <w:r w:rsidR="00003812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085806" cy="180530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91" cy="18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38" w:rsidRDefault="001A2738" w:rsidP="00C622A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【将表的长度赋值为0即可】</w:t>
      </w:r>
    </w:p>
    <w:p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获取顺序表</w:t>
      </w:r>
      <w:proofErr w:type="gramStart"/>
      <w:r w:rsidRPr="00003812">
        <w:rPr>
          <w:rFonts w:ascii="宋体" w:eastAsia="宋体" w:hAnsi="宋体" w:hint="eastAsia"/>
          <w:sz w:val="28"/>
          <w:szCs w:val="28"/>
        </w:rPr>
        <w:t>的表长</w:t>
      </w:r>
      <w:r>
        <w:rPr>
          <w:rFonts w:ascii="宋体" w:eastAsia="宋体" w:hAnsi="宋体" w:hint="eastAsia"/>
          <w:sz w:val="28"/>
          <w:szCs w:val="28"/>
        </w:rPr>
        <w:t>以及</w:t>
      </w:r>
      <w:proofErr w:type="gramEnd"/>
      <w:r>
        <w:rPr>
          <w:rFonts w:ascii="宋体" w:eastAsia="宋体" w:hAnsi="宋体" w:hint="eastAsia"/>
          <w:sz w:val="28"/>
          <w:szCs w:val="28"/>
        </w:rPr>
        <w:t>判断顺序表是否为空</w:t>
      </w:r>
      <w:r w:rsidRPr="00003812">
        <w:rPr>
          <w:rFonts w:ascii="宋体" w:eastAsia="宋体" w:hAnsi="宋体" w:hint="eastAsia"/>
          <w:sz w:val="28"/>
          <w:szCs w:val="28"/>
        </w:rPr>
        <w:t>：</w:t>
      </w:r>
    </w:p>
    <w:p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4271010" cy="32047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701" cy="32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12" w:rsidRDefault="00003812" w:rsidP="00003812">
      <w:pPr>
        <w:rPr>
          <w:rFonts w:ascii="宋体" w:eastAsia="宋体" w:hAnsi="宋体"/>
          <w:sz w:val="28"/>
          <w:szCs w:val="28"/>
        </w:rPr>
      </w:pPr>
    </w:p>
    <w:p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获取顺序表第</w:t>
      </w:r>
      <w:proofErr w:type="spellStart"/>
      <w:r w:rsidRPr="00003812">
        <w:rPr>
          <w:rFonts w:ascii="宋体" w:eastAsia="宋体" w:hAnsi="宋体" w:hint="eastAsia"/>
          <w:sz w:val="28"/>
          <w:szCs w:val="28"/>
        </w:rPr>
        <w:t>i</w:t>
      </w:r>
      <w:proofErr w:type="spellEnd"/>
      <w:proofErr w:type="gramStart"/>
      <w:r w:rsidRPr="00003812">
        <w:rPr>
          <w:rFonts w:ascii="宋体" w:eastAsia="宋体" w:hAnsi="宋体" w:hint="eastAsia"/>
          <w:sz w:val="28"/>
          <w:szCs w:val="28"/>
        </w:rPr>
        <w:t>个</w:t>
      </w:r>
      <w:proofErr w:type="gramEnd"/>
      <w:r w:rsidRPr="00003812">
        <w:rPr>
          <w:rFonts w:ascii="宋体" w:eastAsia="宋体" w:hAnsi="宋体" w:hint="eastAsia"/>
          <w:sz w:val="28"/>
          <w:szCs w:val="28"/>
        </w:rPr>
        <w:t>位置的元素：</w:t>
      </w:r>
    </w:p>
    <w:p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50658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44" cy="15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给出任意一个数据判断其在顺序表中的位置：</w:t>
      </w:r>
    </w:p>
    <w:p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6911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s</w:t>
      </w:r>
      <w:r>
        <w:rPr>
          <w:rFonts w:ascii="宋体" w:eastAsia="宋体" w:hAnsi="宋体"/>
          <w:sz w:val="28"/>
          <w:szCs w:val="28"/>
        </w:rPr>
        <w:t>:1-L.length</w:t>
      </w:r>
      <w:r>
        <w:rPr>
          <w:rFonts w:ascii="宋体" w:eastAsia="宋体" w:hAnsi="宋体" w:hint="eastAsia"/>
          <w:sz w:val="28"/>
          <w:szCs w:val="28"/>
        </w:rPr>
        <w:t>表示返回元素的位置的范围是：1</w:t>
      </w:r>
      <w:r>
        <w:rPr>
          <w:rFonts w:ascii="宋体" w:eastAsia="宋体" w:hAnsi="宋体"/>
          <w:sz w:val="28"/>
          <w:szCs w:val="28"/>
        </w:rPr>
        <w:t>—</w:t>
      </w:r>
      <w:proofErr w:type="spellStart"/>
      <w:proofErr w:type="gramStart"/>
      <w:r>
        <w:rPr>
          <w:rFonts w:ascii="宋体" w:eastAsia="宋体" w:hAnsi="宋体" w:hint="eastAsia"/>
          <w:sz w:val="28"/>
          <w:szCs w:val="28"/>
        </w:rPr>
        <w:t>L.</w:t>
      </w:r>
      <w:r>
        <w:rPr>
          <w:rFonts w:ascii="宋体" w:eastAsia="宋体" w:hAnsi="宋体"/>
          <w:sz w:val="28"/>
          <w:szCs w:val="28"/>
        </w:rPr>
        <w:t>length</w:t>
      </w:r>
      <w:proofErr w:type="spellEnd"/>
      <w:proofErr w:type="gramEnd"/>
    </w:p>
    <w:p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向顺序表中插入一个元素：</w:t>
      </w:r>
      <w:r>
        <w:rPr>
          <w:rFonts w:ascii="宋体" w:eastAsia="宋体" w:hAnsi="宋体" w:hint="eastAsia"/>
          <w:sz w:val="28"/>
          <w:szCs w:val="28"/>
        </w:rPr>
        <w:t>(</w:t>
      </w:r>
      <w:proofErr w:type="spellStart"/>
      <w:r>
        <w:rPr>
          <w:rFonts w:ascii="宋体" w:eastAsia="宋体" w:hAnsi="宋体"/>
          <w:sz w:val="28"/>
          <w:szCs w:val="28"/>
        </w:rPr>
        <w:t>i</w:t>
      </w:r>
      <w:proofErr w:type="spellEnd"/>
      <w:r>
        <w:rPr>
          <w:rFonts w:ascii="宋体" w:eastAsia="宋体" w:hAnsi="宋体" w:hint="eastAsia"/>
          <w:sz w:val="28"/>
          <w:szCs w:val="28"/>
        </w:rPr>
        <w:t>：插入的位置【只能从</w:t>
      </w:r>
      <w:r>
        <w:rPr>
          <w:rFonts w:ascii="宋体" w:eastAsia="宋体" w:hAnsi="宋体"/>
          <w:sz w:val="28"/>
          <w:szCs w:val="28"/>
        </w:rPr>
        <w:t>1-</w:t>
      </w:r>
      <w:r>
        <w:rPr>
          <w:rFonts w:ascii="宋体" w:eastAsia="宋体" w:hAnsi="宋体" w:hint="eastAsia"/>
          <w:sz w:val="28"/>
          <w:szCs w:val="28"/>
        </w:rPr>
        <w:t>表长】</w:t>
      </w:r>
      <w:r>
        <w:rPr>
          <w:rFonts w:ascii="宋体" w:eastAsia="宋体" w:hAnsi="宋体"/>
          <w:sz w:val="28"/>
          <w:szCs w:val="28"/>
        </w:rPr>
        <w:t>)</w:t>
      </w:r>
    </w:p>
    <w:p w:rsidR="00003812" w:rsidRDefault="00A320CF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4909185</wp:posOffset>
                </wp:positionH>
                <wp:positionV relativeFrom="paragraph">
                  <wp:posOffset>983615</wp:posOffset>
                </wp:positionV>
                <wp:extent cx="204830" cy="327660"/>
                <wp:effectExtent l="38100" t="38100" r="43180" b="53340"/>
                <wp:wrapNone/>
                <wp:docPr id="430" name="墨迹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483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1DE79" id="墨迹 430" o:spid="_x0000_s1026" type="#_x0000_t75" style="position:absolute;left:0;text-align:left;margin-left:385.85pt;margin-top:76.75pt;width:17.55pt;height:27.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">
                <v:imagedata r:id="rId27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2836545</wp:posOffset>
                </wp:positionH>
                <wp:positionV relativeFrom="paragraph">
                  <wp:posOffset>861695</wp:posOffset>
                </wp:positionV>
                <wp:extent cx="2277470" cy="463865"/>
                <wp:effectExtent l="0" t="57150" r="8890" b="50800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77470" cy="46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B4843" id="墨迹 431" o:spid="_x0000_s1026" type="#_x0000_t75" style="position:absolute;left:0;text-align:left;margin-left:222.65pt;margin-top:67.15pt;width:180.75pt;height:37.9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">
                <v:imagedata r:id="rId29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413385</wp:posOffset>
                </wp:positionV>
                <wp:extent cx="2971165" cy="229285"/>
                <wp:effectExtent l="38100" t="38100" r="57785" b="56515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971165" cy="2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429D" id="墨迹 368" o:spid="_x0000_s1026" type="#_x0000_t75" style="position:absolute;left:0;text-align:left;margin-left:82.1pt;margin-top:31.85pt;width:235.35pt;height:19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">
                <v:imagedata r:id="rId31" o:title=""/>
              </v:shape>
            </w:pict>
          </mc:Fallback>
        </mc:AlternateContent>
      </w:r>
      <w:r w:rsidR="00003812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3230" cy="2860221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754" cy="28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删除顺序表中的元素：</w:t>
      </w:r>
    </w:p>
    <w:p w:rsidR="00003812" w:rsidRDefault="008A6D34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560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D34" w:rsidRPr="008A6D34" w:rsidRDefault="008A6D34" w:rsidP="008A6D3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A6D34">
        <w:rPr>
          <w:rFonts w:ascii="宋体" w:eastAsia="宋体" w:hAnsi="宋体" w:hint="eastAsia"/>
          <w:sz w:val="28"/>
          <w:szCs w:val="28"/>
        </w:rPr>
        <w:t>非递增顺序表的合并：</w:t>
      </w:r>
      <w:r w:rsidR="004D093E">
        <w:rPr>
          <w:rFonts w:ascii="宋体" w:eastAsia="宋体" w:hAnsi="宋体" w:hint="eastAsia"/>
          <w:sz w:val="28"/>
          <w:szCs w:val="28"/>
        </w:rPr>
        <w:t>(集合的合并【集合中的元素不能重复】</w:t>
      </w:r>
      <w:r w:rsidR="004D093E">
        <w:rPr>
          <w:rFonts w:ascii="宋体" w:eastAsia="宋体" w:hAnsi="宋体"/>
          <w:sz w:val="28"/>
          <w:szCs w:val="28"/>
        </w:rPr>
        <w:t>)</w:t>
      </w: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785257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13" cy="17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D34" w:rsidRPr="00A320CF" w:rsidRDefault="00A320CF" w:rsidP="008A6D3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【上述算法的实现是从b中取出数据，判断a中是否含有此数据，如果没有，那么将数据插入a中】</w:t>
      </w: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:rsidR="00EA4214" w:rsidRPr="00EA4214" w:rsidRDefault="008A6D34" w:rsidP="008A6D3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A6D34">
        <w:rPr>
          <w:rFonts w:ascii="宋体" w:eastAsia="宋体" w:hAnsi="宋体" w:hint="eastAsia"/>
          <w:sz w:val="28"/>
          <w:szCs w:val="28"/>
        </w:rPr>
        <w:t>递增有序顺序表的合并操作：</w:t>
      </w:r>
    </w:p>
    <w:p w:rsidR="008A6D34" w:rsidRDefault="008A6D34" w:rsidP="00A320CF">
      <w:pPr>
        <w:ind w:firstLineChars="100" w:firstLine="28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3078" cy="5812972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67" cy="58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14" w:rsidRDefault="00EA4214" w:rsidP="008A6D34">
      <w:pPr>
        <w:rPr>
          <w:rFonts w:ascii="宋体" w:eastAsia="宋体" w:hAnsi="宋体"/>
          <w:sz w:val="28"/>
          <w:szCs w:val="28"/>
        </w:rPr>
      </w:pPr>
    </w:p>
    <w:p w:rsidR="00EA4214" w:rsidRDefault="00EA4214" w:rsidP="008A6D34">
      <w:pPr>
        <w:rPr>
          <w:rFonts w:ascii="宋体" w:eastAsia="宋体" w:hAnsi="宋体"/>
          <w:sz w:val="28"/>
          <w:szCs w:val="28"/>
        </w:rPr>
      </w:pPr>
    </w:p>
    <w:p w:rsidR="00EA4214" w:rsidRDefault="00EA4214" w:rsidP="008A6D34">
      <w:pPr>
        <w:rPr>
          <w:rFonts w:ascii="宋体" w:eastAsia="宋体" w:hAnsi="宋体"/>
          <w:sz w:val="28"/>
          <w:szCs w:val="28"/>
        </w:rPr>
      </w:pPr>
    </w:p>
    <w:p w:rsidR="00EA4214" w:rsidRDefault="00EA4214" w:rsidP="008A6D34">
      <w:pPr>
        <w:rPr>
          <w:rFonts w:ascii="宋体" w:eastAsia="宋体" w:hAnsi="宋体"/>
          <w:sz w:val="28"/>
          <w:szCs w:val="28"/>
        </w:rPr>
      </w:pPr>
    </w:p>
    <w:p w:rsidR="00EA4214" w:rsidRDefault="00EA4214" w:rsidP="008A6D34">
      <w:pPr>
        <w:rPr>
          <w:rFonts w:ascii="宋体" w:eastAsia="宋体" w:hAnsi="宋体"/>
          <w:sz w:val="28"/>
          <w:szCs w:val="28"/>
        </w:rPr>
      </w:pPr>
    </w:p>
    <w:p w:rsidR="00EA4214" w:rsidRPr="00EA4214" w:rsidRDefault="00EA4214" w:rsidP="00EA421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44"/>
          <w:szCs w:val="44"/>
        </w:rPr>
      </w:pPr>
      <w:r w:rsidRPr="00EA4214">
        <w:rPr>
          <w:rFonts w:ascii="宋体" w:eastAsia="宋体" w:hAnsi="宋体" w:hint="eastAsia"/>
          <w:sz w:val="44"/>
          <w:szCs w:val="44"/>
        </w:rPr>
        <w:t>链表</w:t>
      </w:r>
    </w:p>
    <w:p w:rsidR="00EA4214" w:rsidRPr="00EA4214" w:rsidRDefault="00EA4214" w:rsidP="00EA4214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EA4214">
        <w:rPr>
          <w:rFonts w:ascii="宋体" w:eastAsia="宋体" w:hAnsi="宋体" w:hint="eastAsia"/>
          <w:sz w:val="28"/>
          <w:szCs w:val="28"/>
        </w:rPr>
        <w:t>链表的基本概念：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数据域和指针域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数据域：存储元素数值数据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指针域：存储直接后继点的存储位置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结点：数据元素的存储映像。由数据域和指针域构成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单链表：结点只有一个指针域的链表，称为单链表或线性链表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单链表存储后继元素地址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双</w:t>
      </w:r>
      <w:r w:rsidR="0035214F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向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链表：结点有两个指针域的链表称为双链表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双</w:t>
      </w:r>
      <w:r w:rsidR="0035214F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向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链表存储前驱和后继元素地址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顺序表与链表的区别：顺序表是顺序存储，随机存取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链表是：随机存储，但顺序存取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 w:rsidRPr="00EA4214">
        <w:rPr>
          <w:rFonts w:ascii="新宋体" w:eastAsia="新宋体" w:cs="新宋体"/>
          <w:color w:val="FF0000"/>
          <w:kern w:val="0"/>
          <w:sz w:val="28"/>
          <w:szCs w:val="28"/>
        </w:rPr>
        <w:t>//</w:t>
      </w:r>
      <w:r w:rsidRPr="00EA4214">
        <w:rPr>
          <w:rFonts w:ascii="新宋体" w:eastAsia="新宋体" w:cs="新宋体" w:hint="eastAsia"/>
          <w:color w:val="FF0000"/>
          <w:kern w:val="0"/>
          <w:sz w:val="28"/>
          <w:szCs w:val="28"/>
        </w:rPr>
        <w:t>重要：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头指针：是指向链表中第一个结点的指针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proofErr w:type="gramStart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首元结点</w:t>
      </w:r>
      <w:proofErr w:type="gramEnd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：是指链表中存储第一个数据元素</w:t>
      </w:r>
      <w:r w:rsidRPr="00EA4214">
        <w:rPr>
          <w:rFonts w:ascii="新宋体" w:eastAsia="新宋体" w:cs="新宋体"/>
          <w:color w:val="000000" w:themeColor="text1"/>
          <w:kern w:val="0"/>
          <w:sz w:val="28"/>
          <w:szCs w:val="28"/>
        </w:rPr>
        <w:t>a1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的结点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头结点：是在链表</w:t>
      </w:r>
      <w:proofErr w:type="gramStart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的首元结点</w:t>
      </w:r>
      <w:proofErr w:type="gramEnd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之前附设的一个结点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不带头结点：头指针指向一个数据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带头结点：头指针指向头结点</w:t>
      </w:r>
    </w:p>
    <w:p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加入头结点之后可以保证第一个位置和其他位置一致，无需进行特殊处理</w:t>
      </w:r>
    </w:p>
    <w:p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头结点数据域为空</w:t>
      </w:r>
    </w:p>
    <w:p w:rsid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</w:p>
    <w:p w:rsidR="00EA4214" w:rsidRPr="00EA4214" w:rsidRDefault="00EA4214" w:rsidP="00EA4214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链表常用定义：</w:t>
      </w:r>
    </w:p>
    <w:p w:rsid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>
            <wp:extent cx="3369615" cy="1693817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96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14" w:rsidRPr="00EA4214" w:rsidRDefault="00EA4214" w:rsidP="00EA4214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链表数据类型的定义【</w:t>
      </w:r>
      <w:r w:rsidRPr="00EA4214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重要</w:t>
      </w:r>
      <w:r w:rsidRPr="00EA42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:rsidR="00EA4214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7678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60" cy="17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8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LinkList</w:t>
      </w:r>
      <w:proofErr w:type="spell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用来定义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一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个头指针指向这个链表的头结点。</w:t>
      </w:r>
    </w:p>
    <w:p w:rsidR="006F6198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Node</w:t>
      </w:r>
      <w:proofErr w:type="spellEnd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* P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用来定义一个指向其他结点的指针【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也可以使用</w:t>
      </w:r>
      <w:proofErr w:type="spellStart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LinkList</w:t>
      </w:r>
      <w:proofErr w:type="spellEnd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来定义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6F6198" w:rsidRPr="006F6198" w:rsidRDefault="006F6198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创造一个空链表和判断链表是否为空：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【L就指向头结点】</w:t>
      </w:r>
    </w:p>
    <w:p w:rsidR="006F6198" w:rsidRDefault="006F6198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3696" cy="2847703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15" cy="28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8" w:rsidRPr="006F6198" w:rsidRDefault="006F6198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销毁链表：</w:t>
      </w:r>
    </w:p>
    <w:p w:rsidR="006F6198" w:rsidRDefault="002E5F34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4771080</wp:posOffset>
                </wp:positionH>
                <wp:positionV relativeFrom="paragraph">
                  <wp:posOffset>921189</wp:posOffset>
                </wp:positionV>
                <wp:extent cx="3960" cy="2160"/>
                <wp:effectExtent l="57150" t="57150" r="53340" b="55245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2E09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78" o:spid="_x0000_s1026" type="#_x0000_t75" style="position:absolute;left:0;text-align:left;margin-left:375pt;margin-top:71.85pt;width:1.7pt;height:1.5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">
                <v:imagedata r:id="rId40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1601470</wp:posOffset>
                </wp:positionV>
                <wp:extent cx="525615" cy="198360"/>
                <wp:effectExtent l="38100" t="57150" r="46355" b="49530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2561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BCF3" id="墨迹 476" o:spid="_x0000_s1026" type="#_x0000_t75" style="position:absolute;left:0;text-align:left;margin-left:196.55pt;margin-top:125.4pt;width:42.85pt;height:1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">
                <v:imagedata r:id="rId42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1786255</wp:posOffset>
                </wp:positionH>
                <wp:positionV relativeFrom="paragraph">
                  <wp:posOffset>1475740</wp:posOffset>
                </wp:positionV>
                <wp:extent cx="562835" cy="390690"/>
                <wp:effectExtent l="38100" t="57150" r="46990" b="47625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62835" cy="39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A6610" id="墨迹 477" o:spid="_x0000_s1026" type="#_x0000_t75" style="position:absolute;left:0;text-align:left;margin-left:139.95pt;margin-top:115.5pt;width:45.7pt;height:32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">
                <v:imagedata r:id="rId44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1407795</wp:posOffset>
                </wp:positionH>
                <wp:positionV relativeFrom="paragraph">
                  <wp:posOffset>1623695</wp:posOffset>
                </wp:positionV>
                <wp:extent cx="249555" cy="77280"/>
                <wp:effectExtent l="0" t="38100" r="36195" b="5651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9555" cy="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77BC" id="墨迹 60" o:spid="_x0000_s1026" type="#_x0000_t75" style="position:absolute;left:0;text-align:left;margin-left:110.15pt;margin-top:127.15pt;width:21.05pt;height:7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">
                <v:imagedata r:id="rId46" o:title=""/>
              </v:shape>
            </w:pict>
          </mc:Fallback>
        </mc:AlternateContent>
      </w:r>
      <w:r w:rsidR="006F619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186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8" w:rsidRPr="006F6198" w:rsidRDefault="00652246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3054600</wp:posOffset>
                </wp:positionH>
                <wp:positionV relativeFrom="paragraph">
                  <wp:posOffset>217389</wp:posOffset>
                </wp:positionV>
                <wp:extent cx="360" cy="360"/>
                <wp:effectExtent l="38100" t="38100" r="57150" b="57150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A19C6" id="墨迹 479" o:spid="_x0000_s1026" type="#_x0000_t75" style="position:absolute;left:0;text-align:left;margin-left:239.8pt;margin-top:16.4pt;width:1.45pt;height:1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Cy1mwC1AEAAJsEAAAQAAAA&#10;AAAAAAAAAAAAANYDAABkcnMvaW5rL2luazEueG1sUEsBAi0AFAAGAAgAAAAhAE+gN6jeAAAACQEA&#10;AA8AAAAAAAAAAAAAAAAA2AUAAGRycy9kb3ducmV2LnhtbFBLAQItABQABgAIAAAAIQB5GLydvwAA&#10;ACEBAAAZAAAAAAAAAAAAAAAAAOMGAABkcnMvX3JlbHMvZTJvRG9jLnhtbC5yZWxzUEsFBgAAAAAG&#10;AAYAeAEAANkHAAAAAA==&#10;">
                <v:imagedata r:id="rId49" o:title=""/>
              </v:shape>
            </w:pict>
          </mc:Fallback>
        </mc:AlternateContent>
      </w:r>
      <w:r w:rsidR="006F6198"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链表的清空【</w:t>
      </w:r>
      <w:r w:rsidR="006F6198" w:rsidRPr="006F6198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与销毁不同，清空只是清空数据，也就是保留头指针但头指针之后的数据全部销毁</w:t>
      </w:r>
      <w:r w:rsidR="006F6198"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:rsidR="006F6198" w:rsidRDefault="004F6BCB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733006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00" cy="17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72" w:rsidRDefault="00E31672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E31672" w:rsidRPr="00E31672" w:rsidRDefault="00E31672" w:rsidP="00E3167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3167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计算链表的长度：【返回链表的长度】</w:t>
      </w:r>
    </w:p>
    <w:p w:rsidR="00E31672" w:rsidRDefault="00F00EA8" w:rsidP="00E3167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634839" cy="25995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54" cy="26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取出链表中第</w:t>
      </w:r>
      <w:proofErr w:type="spell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元素：</w:t>
      </w:r>
    </w:p>
    <w:p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6993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查找某个元素在链表中的位置：</w:t>
      </w:r>
    </w:p>
    <w:p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3596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返回元素存储的位置【第</w:t>
      </w:r>
      <w:proofErr w:type="spell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proofErr w:type="spell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个元素】：</w:t>
      </w:r>
    </w:p>
    <w:p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2719" cy="2442754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09" cy="24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在某个位置</w:t>
      </w:r>
      <w:proofErr w:type="gram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插入值</w:t>
      </w:r>
      <w:proofErr w:type="gram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为e的结点：</w:t>
      </w:r>
    </w:p>
    <w:p w:rsidR="00F00EA8" w:rsidRDefault="00AA4F6A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38531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删除链表中的某个结点：</w:t>
      </w:r>
    </w:p>
    <w:p w:rsidR="00BE7B7E" w:rsidRDefault="000111B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580320</wp:posOffset>
                </wp:positionH>
                <wp:positionV relativeFrom="paragraph">
                  <wp:posOffset>1510646</wp:posOffset>
                </wp:positionV>
                <wp:extent cx="80280" cy="123480"/>
                <wp:effectExtent l="57150" t="57150" r="53340" b="48260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0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6B74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7" o:spid="_x0000_s1026" type="#_x0000_t75" style="position:absolute;left:0;text-align:left;margin-left:45pt;margin-top:118.25pt;width:7.7pt;height:11.1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">
                <v:imagedata r:id="rId5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754200</wp:posOffset>
                </wp:positionH>
                <wp:positionV relativeFrom="paragraph">
                  <wp:posOffset>831326</wp:posOffset>
                </wp:positionV>
                <wp:extent cx="76680" cy="92520"/>
                <wp:effectExtent l="38100" t="57150" r="57150" b="4127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6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0384" id="墨迹 55" o:spid="_x0000_s1026" type="#_x0000_t75" style="position:absolute;left:0;text-align:left;margin-left:58.7pt;margin-top:64.75pt;width:7.5pt;height:8.7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">
                <v:imagedata r:id="rId5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785520</wp:posOffset>
                </wp:positionH>
                <wp:positionV relativeFrom="paragraph">
                  <wp:posOffset>818726</wp:posOffset>
                </wp:positionV>
                <wp:extent cx="42840" cy="65160"/>
                <wp:effectExtent l="57150" t="38100" r="52705" b="4953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28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78A6" id="墨迹 45" o:spid="_x0000_s1026" type="#_x0000_t75" style="position:absolute;left:0;text-align:left;margin-left:61.15pt;margin-top:63.75pt;width:4.75pt;height:6.5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">
                <v:imagedata r:id="rId61" o:title=""/>
              </v:shape>
            </w:pict>
          </mc:Fallback>
        </mc:AlternateContent>
      </w:r>
      <w:r w:rsidR="00BE7B7E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32080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E" w:rsidRDefault="000111B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可以不需要判断p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-&gt;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next，因为若p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==NULL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，被删除结点一定不存在</w:t>
      </w: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链表建立之头插法：</w:t>
      </w: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331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链表的建立之尾插法：</w:t>
      </w: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36385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单链表的遍历操作：</w:t>
      </w:r>
    </w:p>
    <w:p w:rsidR="00BE7B7E" w:rsidRDefault="0095262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1598295</wp:posOffset>
                </wp:positionH>
                <wp:positionV relativeFrom="paragraph">
                  <wp:posOffset>866140</wp:posOffset>
                </wp:positionV>
                <wp:extent cx="1225550" cy="1308735"/>
                <wp:effectExtent l="57150" t="57150" r="50800" b="43815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25550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A3A9B" id="墨迹 501" o:spid="_x0000_s1026" type="#_x0000_t75" style="position:absolute;left:0;text-align:left;margin-left:125.15pt;margin-top:67.5pt;width:97.9pt;height:104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">
                <v:imagedata r:id="rId66" o:title=""/>
              </v:shape>
            </w:pict>
          </mc:Fallback>
        </mc:AlternateContent>
      </w:r>
      <w:r w:rsidR="00BE7B7E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2063" cy="1985555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77" cy="19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 w:rsidP="00B75E19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75E1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循环链表基本定义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：在链表的最后有一个尾指针指向头结点</w:t>
      </w:r>
    </w:p>
    <w:p w:rsidR="00B75E19" w:rsidRP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//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将尾指针指向头结点，形成循环</w:t>
      </w:r>
    </w:p>
    <w:p w:rsidR="00B75E19" w:rsidRP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//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循环链表的结束条件：</w:t>
      </w:r>
      <w:proofErr w:type="gramStart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p!=L;||</w:t>
      </w:r>
      <w:proofErr w:type="spellStart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p.next</w:t>
      </w:r>
      <w:proofErr w:type="spellEnd"/>
      <w:proofErr w:type="gramEnd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!=L;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p是指尾指针的next域，2p表示p为尾指针，尾指针的next域不为头结点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】</w:t>
      </w:r>
    </w:p>
    <w:p w:rsidR="00B75E19" w:rsidRPr="00B75E19" w:rsidRDefault="000F5EEF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/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/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循环链表中的操作往往是在表</w:t>
      </w:r>
      <w:proofErr w:type="gramStart"/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尾进行</w:t>
      </w:r>
      <w:proofErr w:type="gramEnd"/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的</w:t>
      </w:r>
      <w:r w:rsid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</w:t>
      </w:r>
      <w:r w:rsidR="00F80524">
        <w:rPr>
          <w:rFonts w:ascii="新宋体" w:eastAsia="新宋体" w:cs="新宋体" w:hint="eastAsia"/>
          <w:color w:val="FF0000"/>
          <w:kern w:val="0"/>
          <w:sz w:val="19"/>
          <w:szCs w:val="19"/>
        </w:rPr>
        <w:t>由于在链表的尾部操作时间复杂度低，全为常数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，即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o(1)</w:t>
      </w:r>
      <w:r w:rsid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】</w:t>
      </w:r>
    </w:p>
    <w:p w:rsidR="00B75E19" w:rsidRPr="00B75E19" w:rsidRDefault="000F5EEF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/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/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假设尾指针：</w:t>
      </w:r>
      <w:r w:rsidR="00B75E19" w:rsidRPr="00F80524">
        <w:rPr>
          <w:rFonts w:ascii="新宋体" w:eastAsia="新宋体" w:cs="新宋体"/>
          <w:color w:val="FF0000"/>
          <w:kern w:val="0"/>
          <w:sz w:val="19"/>
          <w:szCs w:val="19"/>
        </w:rPr>
        <w:t>R</w:t>
      </w:r>
      <w:r w:rsidR="00B75E19"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,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那么</w:t>
      </w:r>
      <w:r w:rsidR="00B75E19"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a1=R-&gt;next-&gt;next</w:t>
      </w:r>
    </w:p>
    <w:p w:rsid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an=R;</w:t>
      </w:r>
      <w:r w:rsidR="00F8052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【R指向an】</w:t>
      </w:r>
    </w:p>
    <w:p w:rsidR="00426B52" w:rsidRPr="00426B52" w:rsidRDefault="000F5EEF" w:rsidP="00426B5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26B5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两个带尾指针的循环链表的合并：</w:t>
      </w:r>
    </w:p>
    <w:p w:rsidR="00F80524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3783874" cy="1767840"/>
            <wp:effectExtent l="0" t="0" r="762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08" cy="17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EF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66333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828" cy="16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EF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426B52" w:rsidRPr="00426B52" w:rsidRDefault="00426B52" w:rsidP="00426B5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26B5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双向链表：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【在单链表的每个结点之中再加入一个指向其直接前驱的指针prior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,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此时链表就变成了可以双向传递的链表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426B52" w:rsidRDefault="00426B52" w:rsidP="00426B5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双向链表的定义如下：</w:t>
      </w:r>
    </w:p>
    <w:p w:rsidR="00426B52" w:rsidRDefault="007A5598" w:rsidP="00426B5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00297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32" cy="20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98" w:rsidRPr="007A5598" w:rsidRDefault="007A5598" w:rsidP="007A55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A55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双循环链表：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【双循环链表中头结点的前驱指针指向链表的尾结点：L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-&gt;prior=R,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尾结点的后继指针指向头结点：R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&gt;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next=L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7A5598" w:rsidRDefault="007A5598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双循环链表的对称性：</w:t>
      </w:r>
      <w:r w:rsidRPr="007A5598">
        <w:rPr>
          <w:rFonts w:ascii="宋体" w:eastAsia="宋体" w:hAnsi="宋体" w:cs="新宋体"/>
          <w:color w:val="FF0000"/>
          <w:kern w:val="0"/>
          <w:sz w:val="28"/>
          <w:szCs w:val="28"/>
        </w:rPr>
        <w:t>p-&gt;prior-&gt;next==p==p-&gt;next-&gt;prior</w:t>
      </w:r>
    </w:p>
    <w:p w:rsidR="007A5598" w:rsidRPr="007A5598" w:rsidRDefault="007A5598" w:rsidP="007A55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取出双</w:t>
      </w:r>
      <w:r w:rsidR="00C30D67">
        <w:rPr>
          <w:rFonts w:ascii="宋体" w:eastAsia="宋体" w:hAnsi="宋体" w:cs="新宋体" w:hint="eastAsia"/>
          <w:kern w:val="0"/>
          <w:sz w:val="28"/>
          <w:szCs w:val="28"/>
        </w:rPr>
        <w:t>向</w:t>
      </w:r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链表中的第</w:t>
      </w:r>
      <w:proofErr w:type="spellStart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i</w:t>
      </w:r>
      <w:proofErr w:type="spellEnd"/>
      <w:proofErr w:type="gramStart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个</w:t>
      </w:r>
      <w:proofErr w:type="gramEnd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位置的元素：</w:t>
      </w:r>
    </w:p>
    <w:p w:rsidR="007A5598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5274310" cy="24993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F6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9961F6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9961F6" w:rsidRDefault="00C30D67" w:rsidP="00C30D67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C30D67">
        <w:rPr>
          <w:rFonts w:ascii="宋体" w:eastAsia="宋体" w:hAnsi="宋体" w:cs="新宋体" w:hint="eastAsia"/>
          <w:kern w:val="0"/>
          <w:sz w:val="28"/>
          <w:szCs w:val="28"/>
        </w:rPr>
        <w:t>双向链表的插入操作：</w:t>
      </w:r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【将结点插入在</w:t>
      </w:r>
      <w:proofErr w:type="spellStart"/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i</w:t>
      </w:r>
      <w:proofErr w:type="spellEnd"/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位置之前，有些复杂建议画图】</w:t>
      </w:r>
    </w:p>
    <w:p w:rsidR="004E7553" w:rsidRPr="004E7553" w:rsidRDefault="004E7553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4254719" cy="26925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67" w:rsidRDefault="000F3338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251460</wp:posOffset>
                </wp:positionH>
                <wp:positionV relativeFrom="paragraph">
                  <wp:posOffset>895350</wp:posOffset>
                </wp:positionV>
                <wp:extent cx="3564495" cy="880745"/>
                <wp:effectExtent l="38100" t="57150" r="0" b="52705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564495" cy="88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3341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86" o:spid="_x0000_s1026" type="#_x0000_t75" style="position:absolute;left:0;text-align:left;margin-left:19.1pt;margin-top:69.8pt;width:282.05pt;height:70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">
                <v:imagedata r:id="rId74" o:title=""/>
              </v:shape>
            </w:pict>
          </mc:Fallback>
        </mc:AlternateContent>
      </w:r>
      <w:r w:rsidR="004C1D1C"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5274310" cy="3571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4E7553" w:rsidRDefault="004E7553" w:rsidP="004E7553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4E7553">
        <w:rPr>
          <w:rFonts w:ascii="宋体" w:eastAsia="宋体" w:hAnsi="宋体" w:cs="新宋体" w:hint="eastAsia"/>
          <w:kern w:val="0"/>
          <w:sz w:val="28"/>
          <w:szCs w:val="28"/>
        </w:rPr>
        <w:t>双向链表的删除操作：</w:t>
      </w:r>
      <w:r>
        <w:rPr>
          <w:rFonts w:ascii="宋体" w:eastAsia="宋体" w:hAnsi="宋体" w:cs="新宋体" w:hint="eastAsia"/>
          <w:kern w:val="0"/>
          <w:sz w:val="28"/>
          <w:szCs w:val="28"/>
        </w:rPr>
        <w:t>【要删除的位置是p】</w:t>
      </w:r>
      <w:r w:rsidR="00ED7288">
        <w:rPr>
          <w:rFonts w:ascii="宋体" w:eastAsia="宋体" w:hAnsi="宋体" w:cs="新宋体" w:hint="eastAsia"/>
          <w:kern w:val="0"/>
          <w:sz w:val="28"/>
          <w:szCs w:val="28"/>
        </w:rPr>
        <w:t>只用更改两个指针即可。</w:t>
      </w:r>
    </w:p>
    <w:p w:rsidR="00ED7288" w:rsidRPr="00ED7288" w:rsidRDefault="00ED7288" w:rsidP="00ED728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4064209" cy="22353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53" w:rsidRDefault="00684305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5788800</wp:posOffset>
                </wp:positionH>
                <wp:positionV relativeFrom="paragraph">
                  <wp:posOffset>1517177</wp:posOffset>
                </wp:positionV>
                <wp:extent cx="360" cy="2880"/>
                <wp:effectExtent l="38100" t="57150" r="57150" b="54610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FB7AB" id="墨迹 490" o:spid="_x0000_s1026" type="#_x0000_t75" style="position:absolute;left:0;text-align:left;margin-left:455.1pt;margin-top:118.75pt;width:1.45pt;height:1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">
                <v:imagedata r:id="rId78" o:title=""/>
              </v:shape>
            </w:pict>
          </mc:Fallback>
        </mc:AlternateContent>
      </w:r>
      <w:r w:rsidR="004E7553"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5073911" cy="33593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ED7288" w:rsidRPr="00753729" w:rsidRDefault="004705AC" w:rsidP="00753729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kern w:val="0"/>
          <w:sz w:val="28"/>
          <w:szCs w:val="28"/>
        </w:rPr>
        <w:t>单</w:t>
      </w:r>
      <w:r w:rsidR="00753729" w:rsidRPr="00753729">
        <w:rPr>
          <w:rFonts w:ascii="宋体" w:eastAsia="宋体" w:hAnsi="宋体" w:cs="新宋体" w:hint="eastAsia"/>
          <w:kern w:val="0"/>
          <w:sz w:val="28"/>
          <w:szCs w:val="28"/>
        </w:rPr>
        <w:t>链表的合并(非取并集</w:t>
      </w:r>
      <w:r w:rsidR="00753729" w:rsidRPr="00753729">
        <w:rPr>
          <w:rFonts w:ascii="宋体" w:eastAsia="宋体" w:hAnsi="宋体" w:cs="新宋体"/>
          <w:kern w:val="0"/>
          <w:sz w:val="28"/>
          <w:szCs w:val="28"/>
        </w:rPr>
        <w:t>)</w:t>
      </w:r>
      <w:r w:rsidR="00753729" w:rsidRPr="00753729">
        <w:rPr>
          <w:rFonts w:ascii="宋体" w:eastAsia="宋体" w:hAnsi="宋体" w:cs="新宋体" w:hint="eastAsia"/>
          <w:kern w:val="0"/>
          <w:sz w:val="28"/>
          <w:szCs w:val="28"/>
        </w:rPr>
        <w:t>：</w:t>
      </w:r>
      <w:r>
        <w:rPr>
          <w:rFonts w:ascii="宋体" w:eastAsia="宋体" w:hAnsi="宋体" w:cs="新宋体" w:hint="eastAsia"/>
          <w:kern w:val="0"/>
          <w:sz w:val="28"/>
          <w:szCs w:val="28"/>
        </w:rPr>
        <w:t>【与顺序表不同的是，一个链表中的元素被取完之后就可以将指针直接指向另一个链表，无需再次进行循环操作】</w:t>
      </w:r>
    </w:p>
    <w:p w:rsidR="00753729" w:rsidRDefault="004705AC" w:rsidP="00753729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>
            <wp:extent cx="5274310" cy="72351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6D" w:rsidRDefault="00681B6D" w:rsidP="00753729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:rsidR="00681B6D" w:rsidRDefault="00681B6D" w:rsidP="00681B6D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44"/>
          <w:szCs w:val="44"/>
        </w:rPr>
      </w:pPr>
      <w:proofErr w:type="gramStart"/>
      <w:r w:rsidRPr="00681B6D">
        <w:rPr>
          <w:rFonts w:ascii="宋体" w:eastAsia="宋体" w:hAnsi="宋体" w:cs="新宋体" w:hint="eastAsia"/>
          <w:kern w:val="0"/>
          <w:sz w:val="44"/>
          <w:szCs w:val="44"/>
        </w:rPr>
        <w:t>栈</w:t>
      </w:r>
      <w:proofErr w:type="gramEnd"/>
      <w:r>
        <w:rPr>
          <w:rFonts w:ascii="宋体" w:eastAsia="宋体" w:hAnsi="宋体" w:cs="新宋体" w:hint="eastAsia"/>
          <w:kern w:val="0"/>
          <w:sz w:val="44"/>
          <w:szCs w:val="44"/>
        </w:rPr>
        <w:t>与队列</w:t>
      </w:r>
    </w:p>
    <w:p w:rsidR="00370BD4" w:rsidRPr="00370BD4" w:rsidRDefault="00370BD4" w:rsidP="00370BD4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44"/>
          <w:szCs w:val="44"/>
        </w:rPr>
      </w:pPr>
      <w:r>
        <w:rPr>
          <w:rFonts w:ascii="宋体" w:eastAsia="宋体" w:hAnsi="宋体" w:cs="新宋体" w:hint="eastAsia"/>
          <w:noProof/>
          <w:kern w:val="0"/>
          <w:sz w:val="44"/>
          <w:szCs w:val="44"/>
        </w:rPr>
        <w:drawing>
          <wp:inline distT="0" distB="0" distL="0" distR="0">
            <wp:extent cx="5274310" cy="2618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6D" w:rsidRPr="00681B6D" w:rsidRDefault="00681B6D" w:rsidP="00681B6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proofErr w:type="gramStart"/>
      <w:r w:rsidRPr="00681B6D"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 w:rsidRPr="00681B6D">
        <w:rPr>
          <w:rFonts w:ascii="宋体" w:eastAsia="宋体" w:hAnsi="宋体" w:cs="新宋体" w:hint="eastAsia"/>
          <w:kern w:val="0"/>
          <w:sz w:val="28"/>
          <w:szCs w:val="28"/>
        </w:rPr>
        <w:t>和队列基本：</w:t>
      </w:r>
    </w:p>
    <w:p w:rsidR="00681B6D" w:rsidRDefault="00681B6D" w:rsidP="00681B6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kern w:val="0"/>
          <w:sz w:val="28"/>
          <w:szCs w:val="28"/>
        </w:rPr>
        <w:t>规定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和队列的插入与删除只能在一端进行，其中，规定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的插入与删除只能在表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尾进行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即: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后进先出，最后入</w:t>
      </w:r>
      <w:proofErr w:type="gramStart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的最后出去</w:t>
      </w:r>
    </w:p>
    <w:p w:rsidR="00681B6D" w:rsidRDefault="00DA46AD" w:rsidP="00681B6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分为：顺序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与链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2177</wp:posOffset>
            </wp:positionH>
            <wp:positionV relativeFrom="paragraph">
              <wp:posOffset>8709</wp:posOffset>
            </wp:positionV>
            <wp:extent cx="2806844" cy="2159111"/>
            <wp:effectExtent l="0" t="0" r="0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示意图：</w:t>
      </w:r>
    </w:p>
    <w:p w:rsidR="00DA46AD" w:rsidRDefault="00370BD4" w:rsidP="00DA46A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的基本定义：【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注意：栈顶不存储元素，栈顶为空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370BD4" w:rsidRP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3891280" cy="14150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680" cy="14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AD" w:rsidRDefault="00370BD4" w:rsidP="00370BD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370BD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栈</w:t>
      </w:r>
      <w:proofErr w:type="gramEnd"/>
      <w:r w:rsidRPr="00370BD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的定义：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【与链表不同，栈和顺序表定义相同，一次声明整个栈】</w:t>
      </w:r>
    </w:p>
    <w:p w:rsidR="00370BD4" w:rsidRP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【链表：一次声明一个结点】</w:t>
      </w:r>
    </w:p>
    <w:p w:rsid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4325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10" cy="14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61" w:rsidRPr="007D4C61" w:rsidRDefault="007D4C61" w:rsidP="007D4C6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顺序</w:t>
      </w:r>
      <w:proofErr w:type="gramStart"/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的初始化操作：</w:t>
      </w:r>
      <w:r w:rsid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【top指针指向的位置不存放数据，故最多能存放MAXSIZE】</w:t>
      </w:r>
    </w:p>
    <w:p w:rsidR="007D4C61" w:rsidRDefault="00E827DE" w:rsidP="007D4C6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60237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241" cy="16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DE" w:rsidRPr="00E827DE" w:rsidRDefault="00E827DE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判断顺序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是否为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空以及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求出顺序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的长度：</w:t>
      </w:r>
    </w:p>
    <w:p w:rsidR="00E827DE" w:rsidRDefault="00E827DE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1046298</wp:posOffset>
                </wp:positionH>
                <wp:positionV relativeFrom="paragraph">
                  <wp:posOffset>1786527</wp:posOffset>
                </wp:positionV>
                <wp:extent cx="2300060" cy="1519555"/>
                <wp:effectExtent l="57150" t="38100" r="43180" b="4254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300060" cy="151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1FCC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25" o:spid="_x0000_s1026" type="#_x0000_t75" style="position:absolute;left:0;text-align:left;margin-left:81.7pt;margin-top:139.95pt;width:182.5pt;height:12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">
                <v:imagedata r:id="rId8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521200" cy="337457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701" cy="33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DE" w:rsidRPr="00E827DE" w:rsidRDefault="00E827DE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的清空与销毁操作：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【清空只需要将top和base指向同一块内存即可而销毁是将申请的空间返还给内存】</w:t>
      </w:r>
    </w:p>
    <w:p w:rsidR="00E827DE" w:rsidRDefault="00E827DE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464279" cy="520091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DE" w:rsidRPr="00E827DE" w:rsidRDefault="00E827DE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数据入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【只能从</w:t>
      </w:r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栈顶</w:t>
      </w:r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进入栈】：</w:t>
      </w:r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(首先判断</w:t>
      </w:r>
      <w:proofErr w:type="gramStart"/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是否已满</w:t>
      </w:r>
      <w:r w:rsidR="002902D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:rsidR="00E827DE" w:rsidRDefault="007144E0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272262" cy="225552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908" cy="22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DE" w:rsidRPr="002902DE" w:rsidRDefault="002902DE" w:rsidP="002902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数据出</w:t>
      </w:r>
      <w:proofErr w:type="gramStart"/>
      <w:r w:rsidRP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【需要判断栈是否为空，同时只能让top指针指向的数据出栈】：</w:t>
      </w:r>
    </w:p>
    <w:p w:rsidR="002902DE" w:rsidRDefault="00DC2279" w:rsidP="002902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54127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79" w:rsidRPr="00DC2279" w:rsidRDefault="00DC2279" w:rsidP="00DC2279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属性的定义</w:t>
      </w:r>
      <w:r w:rsid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AB3EB6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注意：链栈无需头结点，基本不存在链栈满的情况，空栈即：指针指向空(NULL</w:t>
      </w:r>
      <w:r w:rsidR="00AB3EB6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 w:rsidR="00AB3EB6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，同顺序栈一样，插入与删除操作都在栈顶</w:t>
      </w:r>
      <w:r w:rsid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:rsidR="00DC2279" w:rsidRDefault="00AB3EB6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3721099" cy="1615440"/>
            <wp:effectExtent l="0" t="0" r="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193" cy="16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B6" w:rsidRPr="00AB3EB6" w:rsidRDefault="00AB3EB6" w:rsidP="00AB3EB6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的初始化以及判断链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是否为空：</w:t>
      </w:r>
    </w:p>
    <w:p w:rsidR="00AB3EB6" w:rsidRDefault="00AB3EB6" w:rsidP="00AB3EB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064413" cy="2007325"/>
            <wp:effectExtent l="0" t="0" r="317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078" cy="20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B6" w:rsidRDefault="00AB3EB6" w:rsidP="00AB3EB6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</w:t>
      </w:r>
      <w:r w:rsid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入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CB663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【S始终为栈顶</w:t>
      </w:r>
      <w:r w:rsid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，每次插入都表示在顶部插入，同时插入完毕以后要将S指向栈顶</w:t>
      </w:r>
      <w:r w:rsidR="00CB663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3D307C" w:rsidRPr="003D307C" w:rsidRDefault="00E10524" w:rsidP="003D307C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2292468" cy="1778091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B6" w:rsidRPr="00AB3EB6" w:rsidRDefault="00CB6635" w:rsidP="00AB3EB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095961" cy="198130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524" w:rsidRDefault="00E10524" w:rsidP="00E1052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的出</w:t>
      </w:r>
      <w:proofErr w:type="gramStart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</w:p>
    <w:p w:rsidR="00E10524" w:rsidRPr="00E10524" w:rsidRDefault="00AC6ED4" w:rsidP="00E1052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46452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54" cy="24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B6" w:rsidRDefault="00AB3EB6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AC6ED4" w:rsidRDefault="00AC6ED4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AC6ED4" w:rsidRDefault="00AC6ED4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AC6ED4" w:rsidRPr="00AC6ED4" w:rsidRDefault="00AC6ED4" w:rsidP="00AC6ED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获取</w:t>
      </w:r>
      <w:proofErr w:type="gramStart"/>
      <w:r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顶元素：</w:t>
      </w:r>
    </w:p>
    <w:p w:rsidR="00AC6ED4" w:rsidRDefault="002D242D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959605" cy="164473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2D" w:rsidRPr="0082585D" w:rsidRDefault="0082585D" w:rsidP="0082585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与递归：</w:t>
      </w:r>
    </w:p>
    <w:p w:rsidR="00E21A24" w:rsidRDefault="00E21A24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递归定义：</w:t>
      </w:r>
    </w:p>
    <w:p w:rsidR="0082585D" w:rsidRPr="00E21A24" w:rsidRDefault="00E21A24" w:rsidP="00E21A24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21A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若一个对象部分的包含它自己，或用它自己给自己定义，则称这个对象是递归的。</w:t>
      </w:r>
    </w:p>
    <w:p w:rsidR="00E21A24" w:rsidRDefault="00E21A24" w:rsidP="00C04D2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若一个过程直接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得或者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间接的调用自己，则称这个过程是递归的过程</w:t>
      </w:r>
    </w:p>
    <w:p w:rsidR="00C04D28" w:rsidRDefault="00C04D28" w:rsidP="00C04D2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递归定义的数学函数：</w:t>
      </w:r>
    </w:p>
    <w:p w:rsidR="00C04D2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57773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655" cy="25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Pr="006C7938" w:rsidRDefault="006C7938" w:rsidP="006C793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793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具有递归特性的数据结构：</w:t>
      </w: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381725" cy="290209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38" w:rsidRPr="006C7938" w:rsidRDefault="006C7938" w:rsidP="006C793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793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可递归求解的问题：</w:t>
      </w: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26593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6C7938" w:rsidRP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C04D28" w:rsidRP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【重点：以下以汉诺塔问题为例解决递归问题】</w:t>
      </w:r>
    </w:p>
    <w:p w:rsidR="00E21A24" w:rsidRPr="006C7938" w:rsidRDefault="004C4432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347980</wp:posOffset>
                </wp:positionV>
                <wp:extent cx="110190" cy="179235"/>
                <wp:effectExtent l="38100" t="38100" r="42545" b="4953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0190" cy="17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78A5" id="墨迹 280" o:spid="_x0000_s1026" type="#_x0000_t75" style="position:absolute;left:0;text-align:left;margin-left:150.95pt;margin-top:26.7pt;width:10.1pt;height:15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">
                <v:imagedata r:id="rId10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2417846</wp:posOffset>
                </wp:positionH>
                <wp:positionV relativeFrom="paragraph">
                  <wp:posOffset>360994</wp:posOffset>
                </wp:positionV>
                <wp:extent cx="124200" cy="143640"/>
                <wp:effectExtent l="57150" t="38100" r="47625" b="4699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24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C649" id="墨迹 279" o:spid="_x0000_s1026" type="#_x0000_t75" style="position:absolute;left:0;text-align:left;margin-left:189.7pt;margin-top:27.7pt;width:11.2pt;height:12.7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">
                <v:imagedata r:id="rId10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1439545</wp:posOffset>
                </wp:positionH>
                <wp:positionV relativeFrom="paragraph">
                  <wp:posOffset>386715</wp:posOffset>
                </wp:positionV>
                <wp:extent cx="135195" cy="148680"/>
                <wp:effectExtent l="38100" t="38100" r="55880" b="4191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5195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D1CE0" id="墨迹 276" o:spid="_x0000_s1026" type="#_x0000_t75" style="position:absolute;left:0;text-align:left;margin-left:112.65pt;margin-top:29.75pt;width:12.1pt;height:13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">
                <v:imagedata r:id="rId10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1937385</wp:posOffset>
                </wp:positionV>
                <wp:extent cx="2621640" cy="415045"/>
                <wp:effectExtent l="38100" t="38100" r="45720" b="42545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621640" cy="41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42C36" id="墨迹 272" o:spid="_x0000_s1026" type="#_x0000_t75" style="position:absolute;left:0;text-align:left;margin-left:91.3pt;margin-top:151.85pt;width:207.85pt;height:34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">
                <v:imagedata r:id="rId10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1306195</wp:posOffset>
                </wp:positionV>
                <wp:extent cx="119425" cy="479675"/>
                <wp:effectExtent l="57150" t="38100" r="33020" b="53975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19425" cy="47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320D" id="墨迹 199" o:spid="_x0000_s1026" type="#_x0000_t75" style="position:absolute;left:0;text-align:left;margin-left:11.05pt;margin-top:102.15pt;width:10.8pt;height:39.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">
                <v:imagedata r:id="rId11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267335</wp:posOffset>
                </wp:positionH>
                <wp:positionV relativeFrom="paragraph">
                  <wp:posOffset>791845</wp:posOffset>
                </wp:positionV>
                <wp:extent cx="4284345" cy="1145540"/>
                <wp:effectExtent l="57150" t="57150" r="40005" b="5461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284345" cy="114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2A48" id="墨迹 193" o:spid="_x0000_s1026" type="#_x0000_t75" style="position:absolute;left:0;text-align:left;margin-left:20.35pt;margin-top:61.65pt;width:338.75pt;height:91.6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">
                <v:imagedata r:id="rId112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263606</wp:posOffset>
                </wp:positionH>
                <wp:positionV relativeFrom="paragraph">
                  <wp:posOffset>1375834</wp:posOffset>
                </wp:positionV>
                <wp:extent cx="21600" cy="348480"/>
                <wp:effectExtent l="38100" t="57150" r="54610" b="5207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160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C8B69" id="墨迹 452" o:spid="_x0000_s1026" type="#_x0000_t75" style="position:absolute;left:0;text-align:left;margin-left:20.05pt;margin-top:107.65pt;width:3.1pt;height:28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">
                <v:imagedata r:id="rId114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1346835</wp:posOffset>
                </wp:positionH>
                <wp:positionV relativeFrom="paragraph">
                  <wp:posOffset>748665</wp:posOffset>
                </wp:positionV>
                <wp:extent cx="344775" cy="235190"/>
                <wp:effectExtent l="57150" t="57150" r="0" b="5080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44775" cy="23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3664" id="墨迹 451" o:spid="_x0000_s1026" type="#_x0000_t75" style="position:absolute;left:0;text-align:left;margin-left:105.35pt;margin-top:58.25pt;width:28.6pt;height:19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">
                <v:imagedata r:id="rId116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214286</wp:posOffset>
                </wp:positionH>
                <wp:positionV relativeFrom="paragraph">
                  <wp:posOffset>683194</wp:posOffset>
                </wp:positionV>
                <wp:extent cx="910440" cy="668160"/>
                <wp:effectExtent l="38100" t="38100" r="42545" b="5588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10440" cy="66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CAB11" id="墨迹 58" o:spid="_x0000_s1026" type="#_x0000_t75" style="position:absolute;left:0;text-align:left;margin-left:16.15pt;margin-top:53.1pt;width:73.15pt;height:5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">
                <v:imagedata r:id="rId118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3040" cy="3000103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21" cy="30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5D" w:rsidRDefault="004C4432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对于一个有n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圆盘的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汉诺塔问题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，解决方案是：</w:t>
      </w:r>
    </w:p>
    <w:p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首先将A柱子上的n-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个圆盘移到B柱子上【这一步需要利用C柱】</w:t>
      </w:r>
    </w:p>
    <w:p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将A柱子剩下的一个圆盘移到C柱子上</w:t>
      </w:r>
    </w:p>
    <w:p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将B柱子上的n-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个圆盘移到C柱子上【这一步需要利用A柱】</w:t>
      </w:r>
    </w:p>
    <w:p w:rsidR="004C4432" w:rsidRDefault="004C4432" w:rsidP="004C443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递归问题的解决步骤：</w:t>
      </w:r>
    </w:p>
    <w:p w:rsidR="004C4432" w:rsidRPr="004C4432" w:rsidRDefault="004C4432" w:rsidP="004C4432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1、确定出口【也就是递归结束的条件】</w:t>
      </w:r>
    </w:p>
    <w:p w:rsidR="0082585D" w:rsidRPr="004C4432" w:rsidRDefault="004C4432" w:rsidP="00AC6ED4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2、将一个大问题转换为小问题【如：将n个圆盘移动转换为n-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个圆盘移动】</w:t>
      </w:r>
    </w:p>
    <w:p w:rsidR="0082585D" w:rsidRDefault="005B0C83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936171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01" cy="9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5D" w:rsidRDefault="00052C4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0244" cy="1018903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01" cy="10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83" w:rsidRDefault="00052C4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131064" cy="1797142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5D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150115" cy="3067208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5D" w:rsidRDefault="0082585D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82585D" w:rsidRPr="0082585D" w:rsidRDefault="0082585D" w:rsidP="0082585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队列的基本定义：</w:t>
      </w:r>
    </w:p>
    <w:p w:rsidR="0082585D" w:rsidRP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只能从队尾插入</w:t>
      </w:r>
    </w:p>
    <w:p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只能从队头删除</w:t>
      </w:r>
    </w:p>
    <w:p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满足条件：先进先出</w:t>
      </w:r>
    </w:p>
    <w:p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存储结构：顺序存储与链式存储</w:t>
      </w:r>
    </w:p>
    <w:p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算法中不涉及指针front与rear表示的是下标(假定为指针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:rsidR="0082585D" w:rsidRDefault="00C012E8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52400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25" cy="15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C012E8" w:rsidRPr="00C012E8" w:rsidRDefault="00C012E8" w:rsidP="00C012E8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012E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队列常见问题：</w:t>
      </w:r>
      <w:r w:rsidR="009E7E8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9E7E8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注意：r</w:t>
      </w:r>
      <w:r w:rsidR="009E7E8E">
        <w:rPr>
          <w:rFonts w:ascii="宋体" w:eastAsia="宋体" w:hAnsi="宋体" w:cs="新宋体"/>
          <w:color w:val="FF0000"/>
          <w:kern w:val="0"/>
          <w:sz w:val="28"/>
          <w:szCs w:val="28"/>
        </w:rPr>
        <w:t>ear</w:t>
      </w:r>
      <w:r w:rsidR="009E7E8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位置不存储元素，数据为空</w:t>
      </w:r>
      <w:r w:rsidR="009E7E8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C012E8" w:rsidRDefault="00C012E8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2654300" cy="2229394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2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3916045</wp:posOffset>
                </wp:positionH>
                <wp:positionV relativeFrom="paragraph">
                  <wp:posOffset>1767205</wp:posOffset>
                </wp:positionV>
                <wp:extent cx="1206225" cy="311785"/>
                <wp:effectExtent l="38100" t="57150" r="32385" b="50165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0622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6EAE5" id="墨迹 350" o:spid="_x0000_s1026" type="#_x0000_t75" style="position:absolute;left:0;text-align:left;margin-left:307.65pt;margin-top:138.45pt;width:96.4pt;height:25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">
                <v:imagedata r:id="rId12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3341370</wp:posOffset>
                </wp:positionH>
                <wp:positionV relativeFrom="paragraph">
                  <wp:posOffset>1790065</wp:posOffset>
                </wp:positionV>
                <wp:extent cx="564105" cy="261060"/>
                <wp:effectExtent l="38100" t="38100" r="26670" b="43815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64105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649C" id="墨迹 309" o:spid="_x0000_s1026" type="#_x0000_t75" style="position:absolute;left:0;text-align:left;margin-left:262.4pt;margin-top:140.25pt;width:45.8pt;height:21.9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">
                <v:imagedata r:id="rId12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1771650</wp:posOffset>
                </wp:positionV>
                <wp:extent cx="1245970" cy="389890"/>
                <wp:effectExtent l="0" t="57150" r="49530" b="48260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4597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030FC" id="墨迹 296" o:spid="_x0000_s1026" type="#_x0000_t75" style="position:absolute;left:0;text-align:left;margin-left:159.2pt;margin-top:138.8pt;width:99.5pt;height:32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">
                <v:imagedata r:id="rId13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683260</wp:posOffset>
                </wp:positionV>
                <wp:extent cx="1530885" cy="980440"/>
                <wp:effectExtent l="57150" t="38100" r="31750" b="4826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530885" cy="9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A3C2A" id="墨迹 256" o:spid="_x0000_s1026" type="#_x0000_t75" style="position:absolute;left:0;text-align:left;margin-left:144.05pt;margin-top:53.1pt;width:122pt;height:78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">
                <v:imagedata r:id="rId13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2482214" cy="1649912"/>
            <wp:effectExtent l="0" t="0" r="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436" cy="166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>
            <wp:extent cx="2648086" cy="1568531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【真溢出】</w:t>
      </w:r>
    </w:p>
    <w:p w:rsidR="009E7E8E" w:rsidRPr="009904B4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>
            <wp:extent cx="1549072" cy="2394857"/>
            <wp:effectExtent l="0" t="0" r="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374" cy="24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【假溢出】</w:t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解决方案：</w:t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26319" cy="1797142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也就是base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=(base+1)%</w:t>
      </w:r>
      <w:r w:rsidRPr="009E7E8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MAXQSIZE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 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rear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rear+1)%MAXQSIZE</w:t>
      </w:r>
    </w:p>
    <w:p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通过这种方法实现队列的循环使用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C14113" w:rsidRDefault="00C14113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2605" cy="1010194"/>
            <wp:effectExtent l="0" t="0" r="444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782" cy="10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13" w:rsidRDefault="009904B4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45360</wp:posOffset>
                </wp:positionH>
                <wp:positionV relativeFrom="paragraph">
                  <wp:posOffset>848331</wp:posOffset>
                </wp:positionV>
                <wp:extent cx="2057400" cy="226440"/>
                <wp:effectExtent l="38100" t="38100" r="38100" b="4064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0574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9DE9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3" o:spid="_x0000_s1026" type="#_x0000_t75" style="position:absolute;left:0;text-align:left;margin-left:2.85pt;margin-top:66.1pt;width:163.4pt;height:19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">
                <v:imagedata r:id="rId14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3998520</wp:posOffset>
                </wp:positionH>
                <wp:positionV relativeFrom="paragraph">
                  <wp:posOffset>483291</wp:posOffset>
                </wp:positionV>
                <wp:extent cx="83160" cy="236160"/>
                <wp:effectExtent l="57150" t="57150" r="50800" b="5016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83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B562" id="墨迹 62" o:spid="_x0000_s1026" type="#_x0000_t75" style="position:absolute;left:0;text-align:left;margin-left:314.15pt;margin-top:37.35pt;width:8pt;height:20.0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">
                <v:imagedata r:id="rId14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23760</wp:posOffset>
                </wp:positionH>
                <wp:positionV relativeFrom="paragraph">
                  <wp:posOffset>1084851</wp:posOffset>
                </wp:positionV>
                <wp:extent cx="2055240" cy="39240"/>
                <wp:effectExtent l="0" t="38100" r="40640" b="5651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055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DD334" id="墨迹 61" o:spid="_x0000_s1026" type="#_x0000_t75" style="position:absolute;left:0;text-align:left;margin-left:1.15pt;margin-top:84.7pt;width:163.25pt;height:4.5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">
                <v:imagedata r:id="rId14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4077720</wp:posOffset>
                </wp:positionH>
                <wp:positionV relativeFrom="paragraph">
                  <wp:posOffset>705051</wp:posOffset>
                </wp:positionV>
                <wp:extent cx="1362960" cy="26640"/>
                <wp:effectExtent l="38100" t="38100" r="46990" b="50165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36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3920" id="墨迹 59" o:spid="_x0000_s1026" type="#_x0000_t75" style="position:absolute;left:0;text-align:left;margin-left:320.4pt;margin-top:54.8pt;width:108.7pt;height:3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">
                <v:imagedata r:id="rId146" o:title=""/>
              </v:shape>
            </w:pict>
          </mc:Fallback>
        </mc:AlternateContent>
      </w:r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但是</w:t>
      </w:r>
      <w:proofErr w:type="gramStart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当解决</w:t>
      </w:r>
      <w:proofErr w:type="gramEnd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了假溢出问题之后，无法判断顺序队列是</w:t>
      </w:r>
      <w:proofErr w:type="gramStart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空还是</w:t>
      </w:r>
      <w:proofErr w:type="gramEnd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满【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由于队列为空时即front</w:t>
      </w:r>
      <w:r w:rsidR="00C14113">
        <w:rPr>
          <w:rFonts w:ascii="宋体" w:eastAsia="宋体" w:hAnsi="宋体" w:cs="新宋体"/>
          <w:color w:val="FF0000"/>
          <w:kern w:val="0"/>
          <w:sz w:val="28"/>
          <w:szCs w:val="28"/>
        </w:rPr>
        <w:t>=rear(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下标相同</w:t>
      </w:r>
      <w:r w:rsidR="00C14113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，队列满同</w:t>
      </w:r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】，因此，采用少使用一个空间的方法来判断</w:t>
      </w:r>
    </w:p>
    <w:p w:rsidR="00C14113" w:rsidRPr="00C14113" w:rsidRDefault="00C14113" w:rsidP="00C14113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队列的初始化：</w:t>
      </w:r>
      <w:r w:rsidR="002C2F7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【链式和顺序式初始化区别在于链每次只申请一个结点的空间，而顺序式全部申请】</w:t>
      </w:r>
    </w:p>
    <w:p w:rsidR="00C14113" w:rsidRDefault="002C2F7A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76149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CF" w:rsidRDefault="00143BCF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2C2F7A" w:rsidRPr="002C2F7A" w:rsidRDefault="002C2F7A" w:rsidP="002C2F7A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C2F7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计算队列的长度：</w:t>
      </w:r>
      <w:r w:rsidR="008F2A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8F2A7D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强调：r</w:t>
      </w:r>
      <w:r w:rsidR="008F2A7D">
        <w:rPr>
          <w:rFonts w:ascii="宋体" w:eastAsia="宋体" w:hAnsi="宋体" w:cs="新宋体"/>
          <w:color w:val="FF0000"/>
          <w:kern w:val="0"/>
          <w:sz w:val="28"/>
          <w:szCs w:val="28"/>
        </w:rPr>
        <w:t>ear</w:t>
      </w:r>
      <w:r w:rsidR="008F2A7D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下标位置不存放数据</w:t>
      </w:r>
      <w:r w:rsidR="008F2A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2C2F7A" w:rsidRDefault="000135A1" w:rsidP="002C2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5484240</wp:posOffset>
                </wp:positionH>
                <wp:positionV relativeFrom="paragraph">
                  <wp:posOffset>548383</wp:posOffset>
                </wp:positionV>
                <wp:extent cx="360" cy="360"/>
                <wp:effectExtent l="38100" t="38100" r="57150" b="5715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FBCD7" id="墨迹 449" o:spid="_x0000_s1026" type="#_x0000_t75" style="position:absolute;left:0;text-align:left;margin-left:431.15pt;margin-top:42.5pt;width:1.45pt;height:1.4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">
                <v:imagedata r:id="rId149" o:title=""/>
              </v:shape>
            </w:pict>
          </mc:Fallback>
        </mc:AlternateContent>
      </w:r>
      <w:r w:rsidR="008F2A7D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67491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90" cy="6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A7D" w:rsidRPr="008F2A7D" w:rsidRDefault="00FF7CA1" w:rsidP="008F2A7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从队尾</w:t>
      </w:r>
      <w:r w:rsidR="00931066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1503680</wp:posOffset>
                </wp:positionH>
                <wp:positionV relativeFrom="paragraph">
                  <wp:posOffset>-873760</wp:posOffset>
                </wp:positionV>
                <wp:extent cx="1646555" cy="2125980"/>
                <wp:effectExtent l="57150" t="38100" r="48895" b="45720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646555" cy="212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4B3A" id="墨迹 370" o:spid="_x0000_s1026" type="#_x0000_t75" style="position:absolute;left:0;text-align:left;margin-left:117.7pt;margin-top:-69.5pt;width:131.05pt;height:168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">
                <v:imagedata r:id="rId152" o:title=""/>
              </v:shape>
            </w:pict>
          </mc:Fallback>
        </mc:AlternateContent>
      </w:r>
      <w:r w:rsidR="0093106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向队列中加入数据：</w:t>
      </w:r>
    </w:p>
    <w:p w:rsidR="008F2A7D" w:rsidRDefault="00931066" w:rsidP="008F2A7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1643380</wp:posOffset>
                </wp:positionH>
                <wp:positionV relativeFrom="paragraph">
                  <wp:posOffset>22225</wp:posOffset>
                </wp:positionV>
                <wp:extent cx="1912380" cy="470720"/>
                <wp:effectExtent l="57150" t="57150" r="50165" b="4381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912380" cy="4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E36A1" id="墨迹 377" o:spid="_x0000_s1026" type="#_x0000_t75" style="position:absolute;left:0;text-align:left;margin-left:128.7pt;margin-top:1.05pt;width:152pt;height:38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">
                <v:imagedata r:id="rId15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337185</wp:posOffset>
                </wp:positionH>
                <wp:positionV relativeFrom="paragraph">
                  <wp:posOffset>234105</wp:posOffset>
                </wp:positionV>
                <wp:extent cx="2138760" cy="301680"/>
                <wp:effectExtent l="57150" t="38100" r="52070" b="41275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138760" cy="30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46C5C" id="墨迹 362" o:spid="_x0000_s1026" type="#_x0000_t75" style="position:absolute;left:0;text-align:left;margin-left:25.85pt;margin-top:17.75pt;width:169.8pt;height:25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">
                <v:imagedata r:id="rId15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1421366</wp:posOffset>
                </wp:positionH>
                <wp:positionV relativeFrom="paragraph">
                  <wp:posOffset>867737</wp:posOffset>
                </wp:positionV>
                <wp:extent cx="140040" cy="5760"/>
                <wp:effectExtent l="38100" t="57150" r="50800" b="5143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0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D7019" id="墨迹 367" o:spid="_x0000_s1026" type="#_x0000_t75" style="position:absolute;left:0;text-align:left;margin-left:111.2pt;margin-top:67.65pt;width:12.45pt;height:1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">
                <v:imagedata r:id="rId15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187646</wp:posOffset>
                </wp:positionH>
                <wp:positionV relativeFrom="paragraph">
                  <wp:posOffset>815537</wp:posOffset>
                </wp:positionV>
                <wp:extent cx="1248120" cy="213480"/>
                <wp:effectExtent l="38100" t="38100" r="9525" b="53340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48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9F8D9" id="墨迹 366" o:spid="_x0000_s1026" type="#_x0000_t75" style="position:absolute;left:0;text-align:left;margin-left:14.1pt;margin-top:63.5pt;width:99.7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">
                <v:imagedata r:id="rId16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258926</wp:posOffset>
                </wp:positionH>
                <wp:positionV relativeFrom="paragraph">
                  <wp:posOffset>1020737</wp:posOffset>
                </wp:positionV>
                <wp:extent cx="360" cy="360"/>
                <wp:effectExtent l="38100" t="38100" r="57150" b="57150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6701D" id="墨迹 364" o:spid="_x0000_s1026" type="#_x0000_t75" style="position:absolute;left:0;text-align:left;margin-left:19.7pt;margin-top:79.65pt;width:1.45pt;height:1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ASWPZTVAQAAmwQAABAAAAAA&#10;AAAAAAAAAAAA1gMAAGRycy9pbmsvaW5rMS54bWxQSwECLQAUAAYACAAAACEAfOeIwdwAAAAJAQAA&#10;DwAAAAAAAAAAAAAAAADZBQAAZHJzL2Rvd25yZXYueG1sUEsBAi0AFAAGAAgAAAAhAHkYvJ2/AAAA&#10;IQEAABkAAAAAAAAAAAAAAAAA4gYAAGRycy9fcmVscy9lMm9Eb2MueG1sLnJlbHNQSwUGAAAAAAYA&#10;BgB4AQAA2AcAAAAA&#10;">
                <v:imagedata r:id="rId16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1051286</wp:posOffset>
                </wp:positionH>
                <wp:positionV relativeFrom="paragraph">
                  <wp:posOffset>716177</wp:posOffset>
                </wp:positionV>
                <wp:extent cx="360" cy="360"/>
                <wp:effectExtent l="38100" t="38100" r="57150" b="5715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05AE4" id="墨迹 363" o:spid="_x0000_s1026" type="#_x0000_t75" style="position:absolute;left:0;text-align:left;margin-left:82.1pt;margin-top:55.7pt;width:1.45pt;height:1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HFp0U3VAQAAmwQAABAAAAAA&#10;AAAAAAAAAAAA1QMAAGRycy9pbmsvaW5rMS54bWxQSwECLQAUAAYACAAAACEA3ogz3t0AAAALAQAA&#10;DwAAAAAAAAAAAAAAAADYBQAAZHJzL2Rvd25yZXYueG1sUEsBAi0AFAAGAAgAAAAhAHkYvJ2/AAAA&#10;IQEAABkAAAAAAAAAAAAAAAAA4gYAAGRycy9fcmVscy9lMm9Eb2MueG1sLnJlbHNQSwUGAAAAAAYA&#10;BgB4AQAA2AcAAAAA&#10;">
                <v:imagedata r:id="rId162" o:title=""/>
              </v:shape>
            </w:pict>
          </mc:Fallback>
        </mc:AlternateContent>
      </w:r>
      <w:r w:rsidR="00F21A0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504315"/>
            <wp:effectExtent l="0" t="0" r="254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A1" w:rsidRPr="00FF7CA1" w:rsidRDefault="00FF7CA1" w:rsidP="00FF7CA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F7CA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从队头删除数据：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【front位置存有数据】</w:t>
      </w:r>
    </w:p>
    <w:p w:rsidR="00FF7CA1" w:rsidRDefault="00FF7CA1" w:rsidP="00FF7CA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1028700</wp:posOffset>
                </wp:positionV>
                <wp:extent cx="3502660" cy="994410"/>
                <wp:effectExtent l="38100" t="57150" r="40640" b="5334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50266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652B" id="墨迹 457" o:spid="_x0000_s1026" type="#_x0000_t75" style="position:absolute;left:0;text-align:left;margin-left:23.7pt;margin-top:80.3pt;width:277.2pt;height:79.7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">
                <v:imagedata r:id="rId16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1821815</wp:posOffset>
                </wp:positionH>
                <wp:positionV relativeFrom="paragraph">
                  <wp:posOffset>-194945</wp:posOffset>
                </wp:positionV>
                <wp:extent cx="753110" cy="1190120"/>
                <wp:effectExtent l="38100" t="57150" r="0" b="48260"/>
                <wp:wrapNone/>
                <wp:docPr id="390" name="墨迹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53110" cy="11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CF8F8" id="墨迹 390" o:spid="_x0000_s1026" type="#_x0000_t75" style="position:absolute;left:0;text-align:left;margin-left:142.75pt;margin-top:-16.05pt;width:60.7pt;height:95.1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">
                <v:imagedata r:id="rId16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1439006</wp:posOffset>
                </wp:positionH>
                <wp:positionV relativeFrom="paragraph">
                  <wp:posOffset>1077583</wp:posOffset>
                </wp:positionV>
                <wp:extent cx="718560" cy="30960"/>
                <wp:effectExtent l="38100" t="38100" r="0" b="4572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718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05394" id="墨迹 383" o:spid="_x0000_s1026" type="#_x0000_t75" style="position:absolute;left:0;text-align:left;margin-left:112.6pt;margin-top:84.15pt;width:58pt;height:3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">
                <v:imagedata r:id="rId1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750570</wp:posOffset>
                </wp:positionH>
                <wp:positionV relativeFrom="paragraph">
                  <wp:posOffset>293370</wp:posOffset>
                </wp:positionV>
                <wp:extent cx="2238615" cy="545520"/>
                <wp:effectExtent l="38100" t="57150" r="28575" b="45085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38615" cy="5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550B8" id="墨迹 382" o:spid="_x0000_s1026" type="#_x0000_t75" style="position:absolute;left:0;text-align:left;margin-left:58.4pt;margin-top:22.4pt;width:177.65pt;height:44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">
                <v:imagedata r:id="rId17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398455" cy="1458413"/>
            <wp:effectExtent l="0" t="0" r="2540" b="889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244" cy="14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6F" w:rsidRPr="00FE4F6F" w:rsidRDefault="00FE4F6F" w:rsidP="00FE4F6F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E4F6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取出队列中的队头元素：</w:t>
      </w:r>
    </w:p>
    <w:p w:rsidR="00FE4F6F" w:rsidRDefault="00C63E30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1702886</wp:posOffset>
                </wp:positionH>
                <wp:positionV relativeFrom="paragraph">
                  <wp:posOffset>1570920</wp:posOffset>
                </wp:positionV>
                <wp:extent cx="864360" cy="554760"/>
                <wp:effectExtent l="38100" t="38100" r="50165" b="55245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86436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4229" id="墨迹 464" o:spid="_x0000_s1026" type="#_x0000_t75" style="position:absolute;left:0;text-align:left;margin-left:133.4pt;margin-top:123pt;width:69.45pt;height:45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">
                <v:imagedata r:id="rId17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515606</wp:posOffset>
                </wp:positionH>
                <wp:positionV relativeFrom="paragraph">
                  <wp:posOffset>1937400</wp:posOffset>
                </wp:positionV>
                <wp:extent cx="1994040" cy="17640"/>
                <wp:effectExtent l="57150" t="38100" r="44450" b="40005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994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CABC7" id="墨迹 460" o:spid="_x0000_s1026" type="#_x0000_t75" style="position:absolute;left:0;text-align:left;margin-left:39.9pt;margin-top:151.85pt;width:158.4pt;height:2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">
                <v:imagedata r:id="rId17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768326</wp:posOffset>
                </wp:positionH>
                <wp:positionV relativeFrom="paragraph">
                  <wp:posOffset>932640</wp:posOffset>
                </wp:positionV>
                <wp:extent cx="1711080" cy="74160"/>
                <wp:effectExtent l="38100" t="38100" r="41910" b="4064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711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9452" id="墨迹 459" o:spid="_x0000_s1026" type="#_x0000_t75" style="position:absolute;left:0;text-align:left;margin-left:59.8pt;margin-top:72.75pt;width:136.15pt;height:7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">
                <v:imagedata r:id="rId17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3740342" cy="2076557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AB2704" w:rsidRDefault="00F139E5" w:rsidP="00F139E5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139E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队列的链式存储结构的定义：</w:t>
      </w:r>
    </w:p>
    <w:p w:rsidR="00143BCF" w:rsidRPr="00143BCF" w:rsidRDefault="00143BCF" w:rsidP="00143BC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F139E5" w:rsidRPr="00F139E5" w:rsidRDefault="00F139E5" w:rsidP="00F139E5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1637211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773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04" w:rsidRDefault="00160C4B" w:rsidP="00160C4B">
      <w:pPr>
        <w:autoSpaceDE w:val="0"/>
        <w:autoSpaceDN w:val="0"/>
        <w:adjustRightInd w:val="0"/>
        <w:jc w:val="center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上图是定义</w:t>
      </w:r>
      <w:r w:rsidRPr="00160C4B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一个链表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AB2704" w:rsidRDefault="006022CB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5429410</wp:posOffset>
                </wp:positionH>
                <wp:positionV relativeFrom="paragraph">
                  <wp:posOffset>902300</wp:posOffset>
                </wp:positionV>
                <wp:extent cx="360" cy="360"/>
                <wp:effectExtent l="38100" t="38100" r="57150" b="57150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C1A9" id="墨迹 450" o:spid="_x0000_s1026" type="#_x0000_t75" style="position:absolute;left:0;text-align:left;margin-left:426.8pt;margin-top:70.35pt;width:1.45pt;height:1.4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RMP/C1QEAAJ8EAAAQAAAAAAAAAAAA&#10;AAAAANADAABkcnMvaW5rL2luazEueG1sUEsBAi0AFAAGAAgAAAAhABNKZiXdAAAACwEAAA8AAAAA&#10;AAAAAAAAAAAA0wUAAGRycy9kb3ducmV2LnhtbFBLAQItABQABgAIAAAAIQB5GLydvwAAACEBAAAZ&#10;AAAAAAAAAAAAAAAAAN0GAABkcnMvX3JlbHMvZTJvRG9jLnhtbC5yZWxzUEsFBgAAAAAGAAYAeAEA&#10;ANMHAAAAAA==&#10;">
                <v:imagedata r:id="rId149" o:title=""/>
              </v:shape>
            </w:pict>
          </mc:Fallback>
        </mc:AlternateContent>
      </w:r>
      <w:r w:rsidR="00FD5239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2482978" cy="15304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3C" w:rsidRDefault="00FD5239" w:rsidP="00FD523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Pr="00FD5239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队列的定义：定义两个指针</w:t>
      </w:r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(头指针与尾指针</w:t>
      </w:r>
      <w:r w:rsidR="00A70C3C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FD5239" w:rsidRPr="00FD5239" w:rsidRDefault="00FD5239" w:rsidP="00FD5239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D523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链表的初始化：</w:t>
      </w:r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proofErr w:type="spellStart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Link</w:t>
      </w:r>
      <w:r w:rsidR="00A70C3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Queue</w:t>
      </w:r>
      <w:proofErr w:type="spellEnd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是一种包含front和rear的数据类型，此种数据类型指向一个</w:t>
      </w:r>
      <w:proofErr w:type="spellStart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类型的结点(</w:t>
      </w:r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由于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QueuePtr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就是一个指向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类型的指针，因此可以使用这种类型的指针申请一个指向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类型数据的结点</w:t>
      </w:r>
      <w:r w:rsidR="00A70C3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FD5239" w:rsidRDefault="006022CB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1110615</wp:posOffset>
                </wp:positionH>
                <wp:positionV relativeFrom="paragraph">
                  <wp:posOffset>732155</wp:posOffset>
                </wp:positionV>
                <wp:extent cx="2886725" cy="327660"/>
                <wp:effectExtent l="38100" t="38100" r="8890" b="53340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88672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96596" id="墨迹 499" o:spid="_x0000_s1026" type="#_x0000_t75" style="position:absolute;left:0;text-align:left;margin-left:86.75pt;margin-top:56.95pt;width:228.7pt;height:27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">
                <v:imagedata r:id="rId185" o:title=""/>
              </v:shape>
            </w:pict>
          </mc:Fallback>
        </mc:AlternateContent>
      </w:r>
      <w:r w:rsidR="00215E3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380606</wp:posOffset>
                </wp:positionH>
                <wp:positionV relativeFrom="paragraph">
                  <wp:posOffset>1036063</wp:posOffset>
                </wp:positionV>
                <wp:extent cx="2260080" cy="48240"/>
                <wp:effectExtent l="38100" t="57150" r="45085" b="4762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2600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6B715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7" o:spid="_x0000_s1026" type="#_x0000_t75" style="position:absolute;left:0;text-align:left;margin-left:29.25pt;margin-top:80.9pt;width:179.35pt;height:5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">
                <v:imagedata r:id="rId187" o:title=""/>
              </v:shape>
            </w:pict>
          </mc:Fallback>
        </mc:AlternateContent>
      </w:r>
      <w:r w:rsidR="00215E3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401486</wp:posOffset>
                </wp:positionH>
                <wp:positionV relativeFrom="paragraph">
                  <wp:posOffset>238663</wp:posOffset>
                </wp:positionV>
                <wp:extent cx="2711160" cy="241200"/>
                <wp:effectExtent l="57150" t="57150" r="51435" b="4508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7111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2E622" id="墨迹 46" o:spid="_x0000_s1026" type="#_x0000_t75" style="position:absolute;left:0;text-align:left;margin-left:30.9pt;margin-top:18.1pt;width:214.9pt;height:20.4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">
                <v:imagedata r:id="rId189" o:title=""/>
              </v:shape>
            </w:pict>
          </mc:Fallback>
        </mc:AlternateContent>
      </w:r>
      <w:r w:rsidR="00A70C3C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596765" cy="1267097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92" cy="12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CF" w:rsidRDefault="006022CB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5309890</wp:posOffset>
                </wp:positionH>
                <wp:positionV relativeFrom="paragraph">
                  <wp:posOffset>300913</wp:posOffset>
                </wp:positionV>
                <wp:extent cx="360" cy="360"/>
                <wp:effectExtent l="38100" t="38100" r="57150" b="57150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5DD1A" id="墨迹 453" o:spid="_x0000_s1026" type="#_x0000_t75" style="position:absolute;left:0;text-align:left;margin-left:417.4pt;margin-top:23pt;width:1.45pt;height:1.4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BoBf/7UAQAAnwQAABAAAAAA&#10;AAAAAAAAAAAA1gMAAGRycy9pbmsvaW5rMS54bWxQSwECLQAUAAYACAAAACEA4r2fft0AAAAJAQAA&#10;DwAAAAAAAAAAAAAAAADYBQAAZHJzL2Rvd25yZXYueG1sUEsBAi0AFAAGAAgAAAAhAHkYvJ2/AAAA&#10;IQEAABkAAAAAAAAAAAAAAAAA4gYAAGRycy9fcmVscy9lMm9Eb2MueG1sLnJlbHNQSwUGAAAAAAYA&#10;BgB4AQAA2AcAAAAA&#10;">
                <v:imagedata r:id="rId149" o:title=""/>
              </v:shape>
            </w:pict>
          </mc:Fallback>
        </mc:AlternateContent>
      </w:r>
    </w:p>
    <w:p w:rsidR="00143BCF" w:rsidRDefault="00143BCF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215E31" w:rsidRPr="00215E31" w:rsidRDefault="00215E31" w:rsidP="00215E3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15E3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销毁链队列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</w:p>
    <w:p w:rsidR="00215E31" w:rsidRDefault="00DD0FDD" w:rsidP="00215E3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521199" cy="242098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744" cy="24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DD" w:rsidRPr="00DD0FDD" w:rsidRDefault="00DD0FDD" w:rsidP="00DD0FD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D0FD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链队列的入队操作：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【只能从队尾入队】</w:t>
      </w:r>
    </w:p>
    <w:p w:rsidR="00DD0FDD" w:rsidRDefault="00F7302C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6444610</wp:posOffset>
                </wp:positionH>
                <wp:positionV relativeFrom="paragraph">
                  <wp:posOffset>658920</wp:posOffset>
                </wp:positionV>
                <wp:extent cx="360" cy="360"/>
                <wp:effectExtent l="38100" t="38100" r="57150" b="57150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0D702" id="墨迹 500" o:spid="_x0000_s1026" type="#_x0000_t75" style="position:absolute;left:0;text-align:left;margin-left:506.75pt;margin-top:51.2pt;width:1.45pt;height:1.4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CuDM7Q1QEAAJ8EAAAQAAAA&#10;AAAAAAAAAAAAANYDAABkcnMvaW5rL2luazEueG1sUEsBAi0AFAAGAAgAAAAhALIvM/DdAAAADQEA&#10;AA8AAAAAAAAAAAAAAAAA2QUAAGRycy9kb3ducmV2LnhtbFBLAQItABQABgAIAAAAIQB5GLydvwAA&#10;ACEBAAAZAAAAAAAAAAAAAAAAAOMGAABkcnMvX3JlbHMvZTJvRG9jLnhtbC5yZWxzUEsFBgAAAAAG&#10;AAYAeAEAANkHAAAAAA==&#10;">
                <v:imagedata r:id="rId149" o:title=""/>
              </v:shape>
            </w:pict>
          </mc:Fallback>
        </mc:AlternateContent>
      </w:r>
      <w:r w:rsidR="00DD0FDD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071" cy="24079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490" cy="24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DD0FDD" w:rsidRPr="00571757" w:rsidRDefault="00571757" w:rsidP="00571757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57175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链队列的出队操作：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Pr="00571757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：链队列的front永远指向头结点，头结点中不存放数据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:rsidR="00571757" w:rsidRDefault="00571757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74310" cy="31648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57" w:rsidRPr="00571757" w:rsidRDefault="00571757" w:rsidP="00571757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57175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获取链队列的队头元素：</w:t>
      </w:r>
    </w:p>
    <w:p w:rsidR="00571757" w:rsidRDefault="00DE62A0" w:rsidP="00571757">
      <w:pPr>
        <w:autoSpaceDE w:val="0"/>
        <w:autoSpaceDN w:val="0"/>
        <w:adjustRightInd w:val="0"/>
        <w:rPr>
          <w:ins w:id="0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496031" cy="20448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88" w:rsidRDefault="00B11288" w:rsidP="00571757">
      <w:pPr>
        <w:autoSpaceDE w:val="0"/>
        <w:autoSpaceDN w:val="0"/>
        <w:adjustRightInd w:val="0"/>
        <w:rPr>
          <w:ins w:id="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Default="00B11288" w:rsidP="00571757">
      <w:pPr>
        <w:autoSpaceDE w:val="0"/>
        <w:autoSpaceDN w:val="0"/>
        <w:adjustRightInd w:val="0"/>
        <w:rPr>
          <w:ins w:id="2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Default="00B11288" w:rsidP="00571757">
      <w:pPr>
        <w:autoSpaceDE w:val="0"/>
        <w:autoSpaceDN w:val="0"/>
        <w:adjustRightInd w:val="0"/>
        <w:rPr>
          <w:ins w:id="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Default="00B11288" w:rsidP="00571757">
      <w:pPr>
        <w:autoSpaceDE w:val="0"/>
        <w:autoSpaceDN w:val="0"/>
        <w:adjustRightInd w:val="0"/>
        <w:rPr>
          <w:ins w:id="4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Default="00B11288" w:rsidP="00571757">
      <w:pPr>
        <w:autoSpaceDE w:val="0"/>
        <w:autoSpaceDN w:val="0"/>
        <w:adjustRightInd w:val="0"/>
        <w:rPr>
          <w:ins w:id="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Default="00B11288" w:rsidP="00571757">
      <w:pPr>
        <w:autoSpaceDE w:val="0"/>
        <w:autoSpaceDN w:val="0"/>
        <w:adjustRightInd w:val="0"/>
        <w:rPr>
          <w:ins w:id="6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B11288" w:rsidRPr="00B11288" w:rsidRDefault="00B11288" w:rsidP="00B11288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ins w:id="7" w:author="Steven Felix" w:date="2023-04-13T20:43:00Z"/>
          <w:rFonts w:ascii="宋体" w:eastAsia="宋体" w:hAnsi="宋体" w:cs="新宋体"/>
          <w:color w:val="000000" w:themeColor="text1"/>
          <w:kern w:val="0"/>
          <w:sz w:val="44"/>
          <w:szCs w:val="44"/>
        </w:rPr>
      </w:pPr>
      <w:ins w:id="8" w:author="Steven Felix" w:date="2023-04-13T20:43:00Z">
        <w:r w:rsidRPr="00B11288">
          <w:rPr>
            <w:rFonts w:ascii="宋体" w:eastAsia="宋体" w:hAnsi="宋体" w:cs="新宋体" w:hint="eastAsia"/>
            <w:color w:val="000000" w:themeColor="text1"/>
            <w:kern w:val="0"/>
            <w:sz w:val="44"/>
            <w:szCs w:val="44"/>
          </w:rPr>
          <w:t>数与二叉树</w:t>
        </w:r>
      </w:ins>
    </w:p>
    <w:p w:rsidR="00B11288" w:rsidRPr="0089445A" w:rsidRDefault="00B11288" w:rsidP="0089445A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ins w:id="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0" w:author="Steven Felix" w:date="2023-04-13T20:43:00Z"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树的定义：</w:t>
        </w:r>
        <w:r w:rsidRPr="0089445A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(</w:t>
        </w:r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n</w:t>
        </w:r>
        <w:proofErr w:type="gramStart"/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</w:t>
        </w:r>
        <w:r w:rsidR="0089445A"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有限集合</w:t>
        </w:r>
        <w:r w:rsidRPr="0089445A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</w:ins>
    </w:p>
    <w:p w:rsidR="0089445A" w:rsidRPr="0089445A" w:rsidRDefault="0089445A" w:rsidP="0089445A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ins w:id="1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2" w:author="Steven Felix" w:date="2023-04-13T20:43:00Z"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若</w:t>
        </w:r>
        <w:r w:rsidRPr="0089445A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n==0,</w:t>
        </w:r>
        <w:r w:rsidRPr="0089445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称为空树</w:t>
        </w:r>
      </w:ins>
    </w:p>
    <w:p w:rsidR="0089445A" w:rsidRDefault="0089445A" w:rsidP="0089445A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ins w:id="1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若n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&gt;0,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有且仅有一个点可以称为根的结点</w:t>
        </w:r>
        <w:r w:rsidR="0063463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，其余结点可分为m(m</w:t>
        </w:r>
        <w:r w:rsidR="0063463F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&gt;=0)</w:t>
        </w:r>
        <w:proofErr w:type="gramStart"/>
        <w:r w:rsidR="0063463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 w:rsidR="0063463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互不相交的有限集合</w:t>
        </w:r>
        <w:r w:rsidR="006A07E0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，其中每一个集合本身又是一棵树，并称为根的子树</w:t>
        </w:r>
      </w:ins>
    </w:p>
    <w:p w:rsidR="00322E5C" w:rsidRPr="00322E5C" w:rsidRDefault="00322E5C" w:rsidP="00322E5C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ins w:id="1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6" w:author="Steven Felix" w:date="2023-04-13T20:43:00Z">
        <w:r w:rsidRPr="00322E5C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树的基本术语：</w:t>
        </w:r>
      </w:ins>
    </w:p>
    <w:p w:rsidR="00322E5C" w:rsidRPr="00322E5C" w:rsidRDefault="00322E5C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1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8" w:author="Steven Felix" w:date="2023-04-13T20:43:00Z">
        <w:r w:rsidRPr="00322E5C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结点：数据元素以及指向子树的分支</w:t>
        </w:r>
      </w:ins>
    </w:p>
    <w:p w:rsidR="00322E5C" w:rsidRDefault="00322E5C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1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2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根结点：</w:t>
        </w:r>
        <w:r w:rsidR="00705DD5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非空树中无前驱结点的结点</w:t>
        </w:r>
      </w:ins>
    </w:p>
    <w:p w:rsidR="00705DD5" w:rsidRDefault="00705DD5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2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22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结点的度：结点拥有的子树的个数</w:t>
        </w:r>
      </w:ins>
    </w:p>
    <w:p w:rsidR="00705DD5" w:rsidRDefault="00705DD5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2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2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树</w:t>
        </w:r>
        <w:r w:rsidR="00E329B2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内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各结点的最大值</w:t>
        </w:r>
      </w:ins>
    </w:p>
    <w:p w:rsidR="008975B2" w:rsidRDefault="008975B2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2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26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叶子结点(终端结点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：度为0的</w:t>
        </w:r>
        <w:r w:rsidR="00D13BB8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</w:t>
        </w:r>
      </w:ins>
    </w:p>
    <w:p w:rsidR="00D13BB8" w:rsidRDefault="00D13BB8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2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28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分支结点(非终端结点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：度不为0的结点</w:t>
        </w:r>
      </w:ins>
    </w:p>
    <w:p w:rsidR="00D13BB8" w:rsidRDefault="00D13BB8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2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3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根结点之外的</w:t>
        </w:r>
        <w:r w:rsidR="006B7AE1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分支结点称为内部结点</w:t>
        </w:r>
      </w:ins>
    </w:p>
    <w:p w:rsidR="006B7AE1" w:rsidRDefault="006B7AE1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3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32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结点的子树的根称为</w:t>
        </w:r>
        <w:r w:rsidR="00002B22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该结点的孩子，该结点称为孩子的双亲</w:t>
        </w:r>
      </w:ins>
    </w:p>
    <w:p w:rsidR="00002B22" w:rsidRDefault="00986AE1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3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3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兄弟结点：有共同双亲的结点</w:t>
        </w:r>
      </w:ins>
    </w:p>
    <w:p w:rsidR="00986AE1" w:rsidRDefault="0052076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3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36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堂兄弟结点：</w:t>
        </w:r>
        <w:proofErr w:type="gramStart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同层无共同</w:t>
        </w:r>
        <w:proofErr w:type="gramEnd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双亲的结点</w:t>
        </w:r>
      </w:ins>
    </w:p>
    <w:p w:rsidR="0052076B" w:rsidRDefault="00F8579E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3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38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结点的祖先：从根结点到该结点所经分支</w:t>
        </w:r>
        <w:r w:rsidR="0038590B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上的所有结点</w:t>
        </w:r>
      </w:ins>
    </w:p>
    <w:p w:rsidR="0038590B" w:rsidRDefault="0038590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3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4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结点的祖先：以某结点为根的子树中的任意结点</w:t>
        </w:r>
      </w:ins>
    </w:p>
    <w:p w:rsidR="0038590B" w:rsidRDefault="0038590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4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42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树的深度：</w:t>
        </w:r>
        <w:r w:rsidR="00A74D53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树中结点的最大层次</w:t>
        </w:r>
      </w:ins>
    </w:p>
    <w:p w:rsidR="00A74D53" w:rsidRDefault="00A74D53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ins w:id="4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4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有序树：树中结点的各子树从左至右依次有序排列</w:t>
        </w:r>
      </w:ins>
    </w:p>
    <w:p w:rsidR="00A74D53" w:rsidRDefault="00A74D53" w:rsidP="00A74D53">
      <w:pPr>
        <w:autoSpaceDE w:val="0"/>
        <w:autoSpaceDN w:val="0"/>
        <w:adjustRightInd w:val="0"/>
        <w:rPr>
          <w:ins w:id="4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7818ED" w:rsidRDefault="00A74D53" w:rsidP="007818ED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ins w:id="46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47" w:author="Steven Felix" w:date="2023-04-13T20:43:00Z">
        <w:r w:rsidRPr="007818E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</w:t>
        </w:r>
      </w:ins>
    </w:p>
    <w:p w:rsidR="007818ED" w:rsidRPr="004A0D5D" w:rsidRDefault="007818ED" w:rsidP="004A0D5D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ins w:id="48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49" w:author="Steven Felix" w:date="2023-04-13T20:43:00Z">
        <w:r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二叉树是n</w:t>
        </w:r>
        <w:proofErr w:type="gramStart"/>
        <w:r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结点的有限集合</w:t>
        </w:r>
        <w:r w:rsidR="00BC268D"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，由一个根结点以及两棵互不相交的子树构成</w:t>
        </w:r>
        <w:r w:rsidR="004A0D5D"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，其中，两棵互不相交的子树分别称作这个树的左子树</w:t>
        </w:r>
        <w:proofErr w:type="gramStart"/>
        <w:r w:rsidR="004A0D5D" w:rsidRPr="004A0D5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和右子树</w:t>
        </w:r>
        <w:proofErr w:type="gramEnd"/>
      </w:ins>
    </w:p>
    <w:p w:rsidR="004A0D5D" w:rsidRDefault="00EA3AD9" w:rsidP="004A0D5D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ins w:id="50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51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二叉树的特点：</w:t>
        </w:r>
      </w:ins>
    </w:p>
    <w:p w:rsidR="00EA3AD9" w:rsidRPr="00071B47" w:rsidRDefault="00071B47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ins w:id="52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53" w:author="Steven Felix" w:date="2023-04-13T20:43:00Z">
        <w:r w:rsidRPr="00071B4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每个结点最多有两个孩子(二叉树</w:t>
        </w:r>
        <w:proofErr w:type="gramStart"/>
        <w:r w:rsidRPr="00071B4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不</w:t>
        </w:r>
        <w:proofErr w:type="gramEnd"/>
        <w:r w:rsidRPr="00071B4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存在度大于</w:t>
        </w:r>
        <w:r w:rsidRPr="00071B47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2</w:t>
        </w:r>
        <w:r w:rsidRPr="00071B4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的结点</w:t>
        </w:r>
        <w:r w:rsidRPr="00071B47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</w:ins>
    </w:p>
    <w:p w:rsidR="00071B47" w:rsidRDefault="006E530E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ins w:id="54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55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二叉树的子树有左右之分，次序不可以颠倒</w:t>
        </w:r>
      </w:ins>
    </w:p>
    <w:p w:rsidR="006E530E" w:rsidRDefault="006E530E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ins w:id="56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57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二叉树可以是空集合，根可以</w:t>
        </w:r>
        <w:r w:rsidR="00A14446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有空的左子树与空</w:t>
        </w:r>
        <w:proofErr w:type="gramStart"/>
        <w:r w:rsidR="00A14446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的右子树</w:t>
        </w:r>
        <w:proofErr w:type="gramEnd"/>
      </w:ins>
    </w:p>
    <w:p w:rsidR="00A14446" w:rsidRDefault="00A14446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ins w:id="58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59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二叉树与树是两种不同的概念</w:t>
        </w:r>
      </w:ins>
    </w:p>
    <w:p w:rsidR="00A14446" w:rsidRPr="000F697A" w:rsidRDefault="000F697A" w:rsidP="000F697A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ins w:id="60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61" w:author="Steven Felix" w:date="2023-04-13T20:43:00Z">
        <w:r w:rsidRPr="000F697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二叉树的性质：</w:t>
        </w:r>
      </w:ins>
    </w:p>
    <w:p w:rsidR="000F697A" w:rsidRPr="00813854" w:rsidRDefault="000F697A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ins w:id="62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63" w:author="Steven Felix" w:date="2023-04-13T20:43:00Z">
        <w:r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在二叉树的第</w:t>
        </w:r>
        <w:proofErr w:type="spellStart"/>
        <w:r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i</w:t>
        </w:r>
        <w:proofErr w:type="spellEnd"/>
        <w:r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层上至多有</w:t>
        </w:r>
        <w:r w:rsidR="002E2063"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2^</w:t>
        </w:r>
        <w:r w:rsidR="002E2063" w:rsidRPr="00813854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(</w:t>
        </w:r>
        <w:r w:rsidR="002E2063"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i</w:t>
        </w:r>
        <w:r w:rsidR="002E2063" w:rsidRPr="00813854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-1)</w:t>
        </w:r>
        <w:r w:rsidR="002E2063"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次方</w:t>
        </w:r>
        <w:proofErr w:type="gramStart"/>
        <w:r w:rsidR="002E2063"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 w:rsidR="002E2063" w:rsidRPr="00813854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</w:t>
        </w:r>
      </w:ins>
    </w:p>
    <w:p w:rsidR="00813854" w:rsidRDefault="00813854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ins w:id="64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  <w:ins w:id="65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深度为k的二叉树至多有【1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+2+4+…+2^(</w:t>
        </w:r>
        <w:r w:rsidR="00D7506D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k-1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  <w:r w:rsidR="00D7506D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=(2^k)-1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】</w:t>
        </w:r>
        <w:r w:rsidR="00C64C00" w:rsidRPr="00C64C00">
          <w:rPr>
            <w:rFonts w:ascii="宋体" w:eastAsia="宋体" w:hAnsi="宋体" w:cs="新宋体" w:hint="eastAsia"/>
            <w:color w:val="000000" w:themeColor="text1"/>
            <w:kern w:val="0"/>
            <w:sz w:val="11"/>
            <w:szCs w:val="11"/>
          </w:rPr>
          <w:t>-</w:t>
        </w:r>
        <w:r w:rsidR="00C64C00" w:rsidRPr="00C64C00">
          <w:rPr>
            <w:rFonts w:ascii="宋体" w:eastAsia="宋体" w:hAnsi="宋体" w:cs="新宋体"/>
            <w:color w:val="000000" w:themeColor="text1"/>
            <w:kern w:val="0"/>
            <w:sz w:val="11"/>
            <w:szCs w:val="11"/>
          </w:rPr>
          <w:t>&gt;</w:t>
        </w:r>
        <w:r w:rsidR="00C64C00" w:rsidRPr="00C64C00">
          <w:rPr>
            <w:rFonts w:ascii="宋体" w:eastAsia="宋体" w:hAnsi="宋体" w:cs="新宋体" w:hint="eastAsia"/>
            <w:color w:val="000000" w:themeColor="text1"/>
            <w:kern w:val="0"/>
            <w:sz w:val="11"/>
            <w:szCs w:val="11"/>
          </w:rPr>
          <w:t>等比数列求和</w:t>
        </w:r>
      </w:ins>
    </w:p>
    <w:p w:rsidR="00515DB4" w:rsidRDefault="00515DB4" w:rsidP="00515DB4">
      <w:pPr>
        <w:autoSpaceDE w:val="0"/>
        <w:autoSpaceDN w:val="0"/>
        <w:adjustRightInd w:val="0"/>
        <w:rPr>
          <w:ins w:id="66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67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68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69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0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1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2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3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4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5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6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7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8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79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0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1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2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3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4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Default="00515DB4" w:rsidP="00515DB4">
      <w:pPr>
        <w:autoSpaceDE w:val="0"/>
        <w:autoSpaceDN w:val="0"/>
        <w:adjustRightInd w:val="0"/>
        <w:rPr>
          <w:ins w:id="85" w:author="Steven Felix" w:date="2023-04-13T20:43:00Z"/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:rsidR="00515DB4" w:rsidRPr="00515DB4" w:rsidRDefault="00515DB4" w:rsidP="00515DB4">
      <w:pPr>
        <w:autoSpaceDE w:val="0"/>
        <w:autoSpaceDN w:val="0"/>
        <w:adjustRightInd w:val="0"/>
        <w:rPr>
          <w:ins w:id="86" w:author="Steven Felix" w:date="2023-04-13T20:43:00Z"/>
          <w:rFonts w:ascii="宋体" w:eastAsia="宋体" w:hAnsi="宋体" w:cs="新宋体" w:hint="eastAsia"/>
          <w:color w:val="000000" w:themeColor="text1"/>
          <w:kern w:val="0"/>
          <w:sz w:val="11"/>
          <w:szCs w:val="11"/>
        </w:rPr>
      </w:pPr>
    </w:p>
    <w:p w:rsidR="00236C59" w:rsidRDefault="00C64C00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ins w:id="8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88" w:author="Steven Felix" w:date="2023-04-13T20:43:00Z">
        <w:r w:rsidRPr="00C64C00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对于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任意一棵二叉树</w:t>
        </w:r>
        <w:r w:rsidR="00CF051E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，若叶子</w:t>
        </w:r>
        <w:r w:rsidR="007253E1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数</w:t>
        </w:r>
        <w:r w:rsidR="00CF051E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为n</w:t>
        </w:r>
        <w:r w:rsidR="00CF051E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0</w:t>
        </w:r>
        <w:r w:rsidR="00BD4502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,</w:t>
        </w:r>
        <w:r w:rsidR="00BD4502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度为2的结点数为n</w:t>
        </w:r>
        <w:r w:rsidR="00BD4502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2,</w:t>
        </w:r>
      </w:ins>
    </w:p>
    <w:p w:rsidR="00C64C00" w:rsidRDefault="00D75EFB" w:rsidP="00236C59">
      <w:pPr>
        <w:autoSpaceDE w:val="0"/>
        <w:autoSpaceDN w:val="0"/>
        <w:adjustRightInd w:val="0"/>
        <w:rPr>
          <w:ins w:id="89" w:author="Steven Felix" w:date="2023-04-13T20:43:00Z"/>
          <w:rFonts w:ascii="宋体" w:eastAsia="宋体" w:hAnsi="宋体" w:cs="新宋体"/>
          <w:color w:val="FF0000"/>
          <w:kern w:val="0"/>
          <w:sz w:val="28"/>
          <w:szCs w:val="28"/>
        </w:rPr>
      </w:pPr>
      <w:ins w:id="90" w:author="Steven Felix" w:date="2023-04-13T20:43:00Z">
        <w:r>
          <w:rPr>
            <w:rFonts w:ascii="宋体" w:eastAsia="宋体" w:hAnsi="宋体" w:cs="新宋体" w:hint="eastAsia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8480" behindDoc="0" locked="0" layoutInCell="1" allowOverlap="1" wp14:anchorId="403192BB" wp14:editId="0D329415">
                  <wp:simplePos x="0" y="0"/>
                  <wp:positionH relativeFrom="column">
                    <wp:posOffset>1784985</wp:posOffset>
                  </wp:positionH>
                  <wp:positionV relativeFrom="paragraph">
                    <wp:posOffset>150495</wp:posOffset>
                  </wp:positionV>
                  <wp:extent cx="702035" cy="246380"/>
                  <wp:effectExtent l="57150" t="38100" r="0" b="58420"/>
                  <wp:wrapNone/>
                  <wp:docPr id="194" name="墨迹 194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197">
                        <w14:nvContentPartPr>
                          <w14:cNvContentPartPr/>
                        </w14:nvContentPartPr>
                        <w14:xfrm>
                          <a:off x="0" y="0"/>
                          <a:ext cx="702035" cy="2463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type w14:anchorId="2EEABC50"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墨迹 194" o:spid="_x0000_s1026" type="#_x0000_t75" style="position:absolute;left:0;text-align:left;margin-left:139.85pt;margin-top:11.15pt;width:56.7pt;height:20.8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">
                  <v:imagedata r:id="rId198" o:title=""/>
                </v:shape>
              </w:pict>
            </mc:Fallback>
          </mc:AlternateContent>
        </w:r>
        <w:r w:rsidR="00BD4502" w:rsidRPr="00236C59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则：</w:t>
        </w:r>
        <w:r w:rsidR="00236C59" w:rsidRPr="00236C59">
          <w:rPr>
            <w:rFonts w:ascii="宋体" w:eastAsia="宋体" w:hAnsi="宋体" w:cs="新宋体" w:hint="eastAsia"/>
            <w:color w:val="FF0000"/>
            <w:kern w:val="0"/>
            <w:sz w:val="28"/>
            <w:szCs w:val="28"/>
          </w:rPr>
          <w:t>n</w:t>
        </w:r>
        <w:r w:rsidR="00236C59" w:rsidRPr="00236C59">
          <w:rPr>
            <w:rFonts w:ascii="宋体" w:eastAsia="宋体" w:hAnsi="宋体" w:cs="新宋体"/>
            <w:color w:val="FF0000"/>
            <w:kern w:val="0"/>
            <w:sz w:val="28"/>
            <w:szCs w:val="28"/>
          </w:rPr>
          <w:t>0=n2+1</w:t>
        </w:r>
      </w:ins>
    </w:p>
    <w:p w:rsidR="00515DB4" w:rsidRDefault="00D75EFB" w:rsidP="00236C59">
      <w:pPr>
        <w:autoSpaceDE w:val="0"/>
        <w:autoSpaceDN w:val="0"/>
        <w:adjustRightInd w:val="0"/>
        <w:rPr>
          <w:ins w:id="91" w:author="Steven Felix" w:date="2023-04-13T20:43:00Z"/>
          <w:rFonts w:ascii="宋体" w:eastAsia="宋体" w:hAnsi="宋体" w:cs="新宋体" w:hint="eastAsia"/>
          <w:color w:val="FF0000"/>
          <w:kern w:val="0"/>
          <w:sz w:val="28"/>
          <w:szCs w:val="28"/>
        </w:rPr>
      </w:pPr>
      <w:ins w:id="92" w:author="Steven Felix" w:date="2023-04-13T20:43:00Z"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4384" behindDoc="0" locked="0" layoutInCell="1" allowOverlap="1" wp14:anchorId="510CC3F4" wp14:editId="7291DADD">
                  <wp:simplePos x="0" y="0"/>
                  <wp:positionH relativeFrom="column">
                    <wp:posOffset>1913255</wp:posOffset>
                  </wp:positionH>
                  <wp:positionV relativeFrom="paragraph">
                    <wp:posOffset>365760</wp:posOffset>
                  </wp:positionV>
                  <wp:extent cx="124920" cy="146520"/>
                  <wp:effectExtent l="57150" t="38100" r="46990" b="44450"/>
                  <wp:wrapNone/>
                  <wp:docPr id="488" name="墨迹 488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199">
                        <w14:nvContentPartPr>
                          <w14:cNvContentPartPr/>
                        </w14:nvContentPartPr>
                        <w14:xfrm>
                          <a:off x="0" y="0"/>
                          <a:ext cx="124920" cy="14652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77650672" id="墨迹 488" o:spid="_x0000_s1026" type="#_x0000_t75" style="position:absolute;left:0;text-align:left;margin-left:149.95pt;margin-top:28.1pt;width:11.3pt;height:13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">
                  <v:imagedata r:id="rId200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5408" behindDoc="0" locked="0" layoutInCell="1" allowOverlap="1" wp14:anchorId="4039B3C9" wp14:editId="60864C24">
                  <wp:simplePos x="0" y="0"/>
                  <wp:positionH relativeFrom="column">
                    <wp:posOffset>2084070</wp:posOffset>
                  </wp:positionH>
                  <wp:positionV relativeFrom="paragraph">
                    <wp:posOffset>845820</wp:posOffset>
                  </wp:positionV>
                  <wp:extent cx="601940" cy="279720"/>
                  <wp:effectExtent l="38100" t="57150" r="46355" b="44450"/>
                  <wp:wrapNone/>
                  <wp:docPr id="489" name="墨迹 489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01">
                        <w14:nvContentPartPr>
                          <w14:cNvContentPartPr/>
                        </w14:nvContentPartPr>
                        <w14:xfrm>
                          <a:off x="0" y="0"/>
                          <a:ext cx="601940" cy="27972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1EE50853" id="墨迹 489" o:spid="_x0000_s1026" type="#_x0000_t75" style="position:absolute;left:0;text-align:left;margin-left:163.4pt;margin-top:65.9pt;width:48.85pt;height:23.4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">
                  <v:imagedata r:id="rId202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6432" behindDoc="0" locked="0" layoutInCell="1" allowOverlap="1" wp14:anchorId="062434F0" wp14:editId="1B23E4A9">
                  <wp:simplePos x="0" y="0"/>
                  <wp:positionH relativeFrom="column">
                    <wp:posOffset>1835150</wp:posOffset>
                  </wp:positionH>
                  <wp:positionV relativeFrom="paragraph">
                    <wp:posOffset>845820</wp:posOffset>
                  </wp:positionV>
                  <wp:extent cx="850860" cy="550455"/>
                  <wp:effectExtent l="57150" t="38100" r="45085" b="40640"/>
                  <wp:wrapNone/>
                  <wp:docPr id="491" name="墨迹 491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03">
                        <w14:nvContentPartPr>
                          <w14:cNvContentPartPr/>
                        </w14:nvContentPartPr>
                        <w14:xfrm>
                          <a:off x="0" y="0"/>
                          <a:ext cx="850860" cy="550455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38D01075" id="墨迹 491" o:spid="_x0000_s1026" type="#_x0000_t75" style="position:absolute;left:0;text-align:left;margin-left:143.8pt;margin-top:65.9pt;width:68.45pt;height:44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">
                  <v:imagedata r:id="rId204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7456" behindDoc="0" locked="0" layoutInCell="1" allowOverlap="1" wp14:anchorId="1587CF8F" wp14:editId="4B07EA3B">
                  <wp:simplePos x="0" y="0"/>
                  <wp:positionH relativeFrom="column">
                    <wp:posOffset>133350</wp:posOffset>
                  </wp:positionH>
                  <wp:positionV relativeFrom="paragraph">
                    <wp:posOffset>768350</wp:posOffset>
                  </wp:positionV>
                  <wp:extent cx="1303655" cy="716235"/>
                  <wp:effectExtent l="57150" t="38100" r="29845" b="46355"/>
                  <wp:wrapNone/>
                  <wp:docPr id="492" name="墨迹 492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05">
                        <w14:nvContentPartPr>
                          <w14:cNvContentPartPr/>
                        </w14:nvContentPartPr>
                        <w14:xfrm>
                          <a:off x="0" y="0"/>
                          <a:ext cx="1303655" cy="716235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402DBE8F" id="墨迹 492" o:spid="_x0000_s1026" type="#_x0000_t75" style="position:absolute;left:0;text-align:left;margin-left:9.8pt;margin-top:59.8pt;width:104.05pt;height:57.8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">
                  <v:imagedata r:id="rId206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3360" behindDoc="0" locked="0" layoutInCell="1" allowOverlap="1" wp14:anchorId="37A9141A" wp14:editId="16D38634">
                  <wp:simplePos x="0" y="0"/>
                  <wp:positionH relativeFrom="column">
                    <wp:posOffset>1404317</wp:posOffset>
                  </wp:positionH>
                  <wp:positionV relativeFrom="paragraph">
                    <wp:posOffset>-131809</wp:posOffset>
                  </wp:positionV>
                  <wp:extent cx="318960" cy="282240"/>
                  <wp:effectExtent l="57150" t="57150" r="24130" b="41910"/>
                  <wp:wrapNone/>
                  <wp:docPr id="487" name="墨迹 487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07">
                        <w14:nvContentPartPr>
                          <w14:cNvContentPartPr/>
                        </w14:nvContentPartPr>
                        <w14:xfrm>
                          <a:off x="0" y="0"/>
                          <a:ext cx="318960" cy="28224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2DAC9168" id="墨迹 487" o:spid="_x0000_s1026" type="#_x0000_t75" style="position:absolute;left:0;text-align:left;margin-left:109.9pt;margin-top:-11.1pt;width:26.5pt;height:23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">
                  <v:imagedata r:id="rId208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2336" behindDoc="0" locked="0" layoutInCell="1" allowOverlap="1" wp14:anchorId="2C91CC99" wp14:editId="2B275C03">
                  <wp:simplePos x="0" y="0"/>
                  <wp:positionH relativeFrom="column">
                    <wp:posOffset>1015877</wp:posOffset>
                  </wp:positionH>
                  <wp:positionV relativeFrom="paragraph">
                    <wp:posOffset>352391</wp:posOffset>
                  </wp:positionV>
                  <wp:extent cx="197280" cy="146880"/>
                  <wp:effectExtent l="57150" t="38100" r="50800" b="43815"/>
                  <wp:wrapNone/>
                  <wp:docPr id="485" name="墨迹 485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09">
                        <w14:nvContentPartPr>
                          <w14:cNvContentPartPr/>
                        </w14:nvContentPartPr>
                        <w14:xfrm>
                          <a:off x="0" y="0"/>
                          <a:ext cx="197280" cy="1468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5EF3BBEC" id="墨迹 485" o:spid="_x0000_s1026" type="#_x0000_t75" style="position:absolute;left:0;text-align:left;margin-left:79.3pt;margin-top:27.05pt;width:16.95pt;height:12.9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">
                  <v:imagedata r:id="rId210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1312" behindDoc="0" locked="0" layoutInCell="1" allowOverlap="1" wp14:anchorId="0BE9A235" wp14:editId="63EE0D4D">
                  <wp:simplePos x="0" y="0"/>
                  <wp:positionH relativeFrom="column">
                    <wp:posOffset>1468755</wp:posOffset>
                  </wp:positionH>
                  <wp:positionV relativeFrom="paragraph">
                    <wp:posOffset>666750</wp:posOffset>
                  </wp:positionV>
                  <wp:extent cx="208080" cy="1036955"/>
                  <wp:effectExtent l="38100" t="57150" r="1905" b="48895"/>
                  <wp:wrapNone/>
                  <wp:docPr id="463" name="墨迹 463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11">
                        <w14:nvContentPartPr>
                          <w14:cNvContentPartPr/>
                        </w14:nvContentPartPr>
                        <w14:xfrm>
                          <a:off x="0" y="0"/>
                          <a:ext cx="208080" cy="1036955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6DBFCBF3" id="墨迹 463" o:spid="_x0000_s1026" type="#_x0000_t75" style="position:absolute;left:0;text-align:left;margin-left:114.95pt;margin-top:51.8pt;width:17.8pt;height:83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">
                  <v:imagedata r:id="rId212" o:title=""/>
                </v:shape>
              </w:pict>
            </mc:Fallback>
          </mc:AlternateContent>
        </w:r>
        <w:r w:rsidR="00906980">
          <w:rPr>
            <w:rFonts w:ascii="宋体" w:eastAsia="宋体" w:hAnsi="宋体" w:cs="新宋体"/>
            <w:noProof/>
            <w:color w:val="FF0000"/>
            <w:kern w:val="0"/>
            <w:sz w:val="28"/>
            <w:szCs w:val="28"/>
          </w:rPr>
          <w:drawing>
            <wp:inline distT="0" distB="0" distL="0" distR="0" wp14:anchorId="5F1A78FB" wp14:editId="390E239C">
              <wp:extent cx="2914800" cy="1663786"/>
              <wp:effectExtent l="0" t="0" r="0" b="0"/>
              <wp:docPr id="448" name="图片 4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8" name="图片 448"/>
                      <pic:cNvPicPr/>
                    </pic:nvPicPr>
                    <pic:blipFill>
                      <a:blip r:embed="rId2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14800" cy="16637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D20CA" w:rsidRDefault="00906980" w:rsidP="00236C59">
      <w:pPr>
        <w:autoSpaceDE w:val="0"/>
        <w:autoSpaceDN w:val="0"/>
        <w:adjustRightInd w:val="0"/>
        <w:rPr>
          <w:ins w:id="9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94" w:author="Steven Felix" w:date="2023-04-13T20:43:00Z">
        <w:r>
          <w:rPr>
            <w:rFonts w:ascii="宋体" w:eastAsia="宋体" w:hAnsi="宋体" w:cs="新宋体" w:hint="eastAsia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0288" behindDoc="0" locked="0" layoutInCell="1" allowOverlap="1" wp14:anchorId="5F86D958" wp14:editId="2C6DD06A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294005</wp:posOffset>
                  </wp:positionV>
                  <wp:extent cx="2168920" cy="33480"/>
                  <wp:effectExtent l="0" t="38100" r="41275" b="43180"/>
                  <wp:wrapNone/>
                  <wp:docPr id="456" name="墨迹 456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14">
                        <w14:nvContentPartPr>
                          <w14:cNvContentPartPr/>
                        </w14:nvContentPartPr>
                        <w14:xfrm>
                          <a:off x="0" y="0"/>
                          <a:ext cx="2168920" cy="334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5F089011" id="墨迹 456" o:spid="_x0000_s1026" type="#_x0000_t75" style="position:absolute;left:0;text-align:left;margin-left:55.75pt;margin-top:22.45pt;width:172.2pt;height:4.1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">
                  <v:imagedata r:id="rId215" o:title=""/>
                </v:shape>
              </w:pict>
            </mc:Fallback>
          </mc:AlternateContent>
        </w:r>
        <w:r w:rsidR="00236C59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推导：</w:t>
        </w:r>
        <w:r w:rsidR="00DC592C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设总边数为B，总结点数为n则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【除了头结点以外，每个结点都有一条边】</w:t>
        </w:r>
        <w:r w:rsidR="00DC592C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：B</w:t>
        </w:r>
        <w:r w:rsidR="00DC592C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=</w:t>
        </w:r>
        <w:r w:rsidR="007253E1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n</w:t>
        </w:r>
        <w:r w:rsidR="007253E1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-1</w:t>
        </w:r>
        <w:r w:rsidR="00420445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(</w:t>
        </w:r>
        <w:r w:rsidR="00420445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从</w:t>
        </w:r>
        <w:r w:rsidR="00D75EFB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下至上</w:t>
        </w:r>
        <w:r w:rsidR="00420445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)</w:t>
        </w:r>
        <w:r w:rsidR="00AB5BD0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①</w:t>
        </w:r>
      </w:ins>
    </w:p>
    <w:p w:rsidR="00420445" w:rsidRDefault="006F3AF9" w:rsidP="00236C59">
      <w:pPr>
        <w:autoSpaceDE w:val="0"/>
        <w:autoSpaceDN w:val="0"/>
        <w:adjustRightInd w:val="0"/>
        <w:rPr>
          <w:ins w:id="95" w:author="Steven Felix" w:date="2023-04-13T20:43:00Z"/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ins w:id="96" w:author="Steven Felix" w:date="2023-04-13T20:43:00Z">
        <w:r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22816" behindDoc="0" locked="0" layoutInCell="1" allowOverlap="1" wp14:anchorId="03B2FCC8" wp14:editId="612766B7">
                  <wp:simplePos x="0" y="0"/>
                  <wp:positionH relativeFrom="column">
                    <wp:posOffset>3510317</wp:posOffset>
                  </wp:positionH>
                  <wp:positionV relativeFrom="paragraph">
                    <wp:posOffset>566988</wp:posOffset>
                  </wp:positionV>
                  <wp:extent cx="182160" cy="199080"/>
                  <wp:effectExtent l="38100" t="57150" r="27940" b="48895"/>
                  <wp:wrapNone/>
                  <wp:docPr id="260" name="墨迹 260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16">
                        <w14:nvContentPartPr>
                          <w14:cNvContentPartPr/>
                        </w14:nvContentPartPr>
                        <w14:xfrm>
                          <a:off x="0" y="0"/>
                          <a:ext cx="182160" cy="1990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00048BA0" id="墨迹 260" o:spid="_x0000_s1026" type="#_x0000_t75" style="position:absolute;left:0;text-align:left;margin-left:275.7pt;margin-top:43.95pt;width:15.8pt;height:17.1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">
                  <v:imagedata r:id="rId217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21792" behindDoc="0" locked="0" layoutInCell="1" allowOverlap="1" wp14:anchorId="2D931FAE" wp14:editId="3A916E50">
                  <wp:simplePos x="0" y="0"/>
                  <wp:positionH relativeFrom="column">
                    <wp:posOffset>3495197</wp:posOffset>
                  </wp:positionH>
                  <wp:positionV relativeFrom="paragraph">
                    <wp:posOffset>740868</wp:posOffset>
                  </wp:positionV>
                  <wp:extent cx="219240" cy="236880"/>
                  <wp:effectExtent l="38100" t="57150" r="0" b="48895"/>
                  <wp:wrapNone/>
                  <wp:docPr id="259" name="墨迹 259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18">
                        <w14:nvContentPartPr>
                          <w14:cNvContentPartPr/>
                        </w14:nvContentPartPr>
                        <w14:xfrm>
                          <a:off x="0" y="0"/>
                          <a:ext cx="219240" cy="2368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0A490968" id="墨迹 259" o:spid="_x0000_s1026" type="#_x0000_t75" style="position:absolute;left:0;text-align:left;margin-left:274.5pt;margin-top:57.65pt;width:18.65pt;height:20.0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">
                  <v:imagedata r:id="rId219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20768" behindDoc="0" locked="0" layoutInCell="1" allowOverlap="1" wp14:anchorId="3A962971" wp14:editId="488E1203">
                  <wp:simplePos x="0" y="0"/>
                  <wp:positionH relativeFrom="column">
                    <wp:posOffset>4629917</wp:posOffset>
                  </wp:positionH>
                  <wp:positionV relativeFrom="paragraph">
                    <wp:posOffset>804588</wp:posOffset>
                  </wp:positionV>
                  <wp:extent cx="85680" cy="121680"/>
                  <wp:effectExtent l="57150" t="57150" r="48260" b="50165"/>
                  <wp:wrapNone/>
                  <wp:docPr id="258" name="墨迹 258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20">
                        <w14:nvContentPartPr>
                          <w14:cNvContentPartPr/>
                        </w14:nvContentPartPr>
                        <w14:xfrm>
                          <a:off x="0" y="0"/>
                          <a:ext cx="85680" cy="1216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42EEC73B" id="墨迹 258" o:spid="_x0000_s1026" type="#_x0000_t75" style="position:absolute;left:0;text-align:left;margin-left:363.85pt;margin-top:62.65pt;width:8.2pt;height:11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">
                  <v:imagedata r:id="rId221" o:title=""/>
                </v:shape>
              </w:pict>
            </mc:Fallback>
          </mc:AlternateContent>
        </w:r>
        <w:r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9744" behindDoc="0" locked="0" layoutInCell="1" allowOverlap="1" wp14:anchorId="25D1EC96" wp14:editId="44EC287C">
                  <wp:simplePos x="0" y="0"/>
                  <wp:positionH relativeFrom="column">
                    <wp:posOffset>4953917</wp:posOffset>
                  </wp:positionH>
                  <wp:positionV relativeFrom="paragraph">
                    <wp:posOffset>573108</wp:posOffset>
                  </wp:positionV>
                  <wp:extent cx="128880" cy="209880"/>
                  <wp:effectExtent l="57150" t="38100" r="43180" b="57150"/>
                  <wp:wrapNone/>
                  <wp:docPr id="257" name="墨迹 257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22">
                        <w14:nvContentPartPr>
                          <w14:cNvContentPartPr/>
                        </w14:nvContentPartPr>
                        <w14:xfrm>
                          <a:off x="0" y="0"/>
                          <a:ext cx="128880" cy="2098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40876BA5" id="墨迹 257" o:spid="_x0000_s1026" type="#_x0000_t75" style="position:absolute;left:0;text-align:left;margin-left:389.35pt;margin-top:44.45pt;width:11.6pt;height:17.9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">
                  <v:imagedata r:id="rId223" o:title=""/>
                </v:shape>
              </w:pict>
            </mc:Fallback>
          </mc:AlternateContent>
        </w:r>
        <w:r w:rsidR="005F1E9C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8720" behindDoc="0" locked="0" layoutInCell="1" allowOverlap="1" wp14:anchorId="10332168" wp14:editId="70B2B6D5">
                  <wp:simplePos x="0" y="0"/>
                  <wp:positionH relativeFrom="column">
                    <wp:posOffset>4646295</wp:posOffset>
                  </wp:positionH>
                  <wp:positionV relativeFrom="paragraph">
                    <wp:posOffset>1031875</wp:posOffset>
                  </wp:positionV>
                  <wp:extent cx="51435" cy="131640"/>
                  <wp:effectExtent l="57150" t="38100" r="43815" b="40005"/>
                  <wp:wrapNone/>
                  <wp:docPr id="255" name="墨迹 255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24">
                        <w14:nvContentPartPr>
                          <w14:cNvContentPartPr/>
                        </w14:nvContentPartPr>
                        <w14:xfrm>
                          <a:off x="0" y="0"/>
                          <a:ext cx="51435" cy="13164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1BE9A484" id="墨迹 255" o:spid="_x0000_s1026" type="#_x0000_t75" style="position:absolute;left:0;text-align:left;margin-left:365.15pt;margin-top:80.55pt;width:5.45pt;height:11.7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">
                  <v:imagedata r:id="rId225" o:title=""/>
                </v:shape>
              </w:pict>
            </mc:Fallback>
          </mc:AlternateContent>
        </w:r>
        <w:r w:rsidR="005F1E9C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7696" behindDoc="0" locked="0" layoutInCell="1" allowOverlap="1" wp14:anchorId="699558FA" wp14:editId="4F1BC1CE">
                  <wp:simplePos x="0" y="0"/>
                  <wp:positionH relativeFrom="column">
                    <wp:posOffset>4650437</wp:posOffset>
                  </wp:positionH>
                  <wp:positionV relativeFrom="paragraph">
                    <wp:posOffset>1027068</wp:posOffset>
                  </wp:positionV>
                  <wp:extent cx="5760" cy="114120"/>
                  <wp:effectExtent l="57150" t="38100" r="51435" b="57785"/>
                  <wp:wrapNone/>
                  <wp:docPr id="251" name="墨迹 251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26">
                        <w14:nvContentPartPr>
                          <w14:cNvContentPartPr/>
                        </w14:nvContentPartPr>
                        <w14:xfrm>
                          <a:off x="0" y="0"/>
                          <a:ext cx="5760" cy="11412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532B3876" id="墨迹 251" o:spid="_x0000_s1026" type="#_x0000_t75" style="position:absolute;left:0;text-align:left;margin-left:365.5pt;margin-top:80.15pt;width:1.85pt;height:10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">
                  <v:imagedata r:id="rId227" o:title=""/>
                </v:shape>
              </w:pict>
            </mc:Fallback>
          </mc:AlternateContent>
        </w:r>
        <w:r w:rsidR="005F1E9C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6672" behindDoc="0" locked="0" layoutInCell="1" allowOverlap="1" wp14:anchorId="43D8F3AE" wp14:editId="56247B27">
                  <wp:simplePos x="0" y="0"/>
                  <wp:positionH relativeFrom="column">
                    <wp:posOffset>3514277</wp:posOffset>
                  </wp:positionH>
                  <wp:positionV relativeFrom="paragraph">
                    <wp:posOffset>972348</wp:posOffset>
                  </wp:positionV>
                  <wp:extent cx="164520" cy="232560"/>
                  <wp:effectExtent l="57150" t="57150" r="6985" b="53340"/>
                  <wp:wrapNone/>
                  <wp:docPr id="250" name="墨迹 250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28">
                        <w14:nvContentPartPr>
                          <w14:cNvContentPartPr/>
                        </w14:nvContentPartPr>
                        <w14:xfrm>
                          <a:off x="0" y="0"/>
                          <a:ext cx="164520" cy="23256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71E55A16" id="墨迹 250" o:spid="_x0000_s1026" type="#_x0000_t75" style="position:absolute;left:0;text-align:left;margin-left:276pt;margin-top:75.85pt;width:14.35pt;height:19.7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">
                  <v:imagedata r:id="rId229" o:title=""/>
                </v:shape>
              </w:pict>
            </mc:Fallback>
          </mc:AlternateContent>
        </w:r>
        <w:r w:rsidR="005F1E9C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5648" behindDoc="0" locked="0" layoutInCell="1" allowOverlap="1" wp14:anchorId="2A847E1D" wp14:editId="4BE84A7F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16510</wp:posOffset>
                  </wp:positionV>
                  <wp:extent cx="2495730" cy="1461770"/>
                  <wp:effectExtent l="57150" t="38100" r="57150" b="43180"/>
                  <wp:wrapNone/>
                  <wp:docPr id="249" name="墨迹 249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30">
                        <w14:nvContentPartPr>
                          <w14:cNvContentPartPr/>
                        </w14:nvContentPartPr>
                        <w14:xfrm>
                          <a:off x="0" y="0"/>
                          <a:ext cx="2495730" cy="146177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0C7A17C1" id="墨迹 249" o:spid="_x0000_s1026" type="#_x0000_t75" style="position:absolute;left:0;text-align:left;margin-left:12.6pt;margin-top:.6pt;width:197.9pt;height:116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">
                  <v:imagedata r:id="rId231" o:title=""/>
                </v:shape>
              </w:pict>
            </mc:Fallback>
          </mc:AlternateContent>
        </w:r>
        <w:r w:rsidR="006F43B5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4624" behindDoc="0" locked="0" layoutInCell="1" allowOverlap="1" wp14:anchorId="1A06308A" wp14:editId="2E1B8BCD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980910</wp:posOffset>
                  </wp:positionV>
                  <wp:extent cx="3003840" cy="870120"/>
                  <wp:effectExtent l="38100" t="38100" r="25400" b="44450"/>
                  <wp:wrapNone/>
                  <wp:docPr id="214" name="墨迹 214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32">
                        <w14:nvContentPartPr>
                          <w14:cNvContentPartPr/>
                        </w14:nvContentPartPr>
                        <w14:xfrm>
                          <a:off x="0" y="0"/>
                          <a:ext cx="3003840" cy="870120"/>
                        </w14:xfrm>
                      </w14:contentPart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56FB6AD6" id="墨迹 214" o:spid="_x0000_s1026" type="#_x0000_t75" style="position:absolute;left:0;text-align:left;margin-left:-1.35pt;margin-top:76.55pt;width:237.9pt;height:69.9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">
                  <v:imagedata r:id="rId233" o:title=""/>
                </v:shape>
              </w:pict>
            </mc:Fallback>
          </mc:AlternateContent>
        </w:r>
        <w:r w:rsidR="006F43B5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3600" behindDoc="0" locked="0" layoutInCell="1" allowOverlap="1" wp14:anchorId="66C6D9FE" wp14:editId="7EA6989E">
                  <wp:simplePos x="0" y="0"/>
                  <wp:positionH relativeFrom="column">
                    <wp:posOffset>1735455</wp:posOffset>
                  </wp:positionH>
                  <wp:positionV relativeFrom="paragraph">
                    <wp:posOffset>1366345</wp:posOffset>
                  </wp:positionV>
                  <wp:extent cx="204480" cy="82440"/>
                  <wp:effectExtent l="38100" t="57150" r="43180" b="51435"/>
                  <wp:wrapNone/>
                  <wp:docPr id="205" name="墨迹 205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34">
                        <w14:nvContentPartPr>
                          <w14:cNvContentPartPr/>
                        </w14:nvContentPartPr>
                        <w14:xfrm>
                          <a:off x="0" y="0"/>
                          <a:ext cx="204480" cy="82440"/>
                        </w14:xfrm>
                      </w14:contentPart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A15BF93" id="墨迹 205" o:spid="_x0000_s1026" type="#_x0000_t75" style="position:absolute;left:0;text-align:left;margin-left:135.95pt;margin-top:106.9pt;width:17.5pt;height:7.95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">
                  <v:imagedata r:id="rId235" o:title=""/>
                </v:shape>
              </w:pict>
            </mc:Fallback>
          </mc:AlternateContent>
        </w:r>
        <w:r w:rsidR="006F43B5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2576" behindDoc="0" locked="0" layoutInCell="1" allowOverlap="1" wp14:anchorId="46293BCD" wp14:editId="40BB2810">
                  <wp:simplePos x="0" y="0"/>
                  <wp:positionH relativeFrom="column">
                    <wp:posOffset>1807877</wp:posOffset>
                  </wp:positionH>
                  <wp:positionV relativeFrom="paragraph">
                    <wp:posOffset>966948</wp:posOffset>
                  </wp:positionV>
                  <wp:extent cx="363240" cy="400320"/>
                  <wp:effectExtent l="57150" t="38100" r="55880" b="57150"/>
                  <wp:wrapNone/>
                  <wp:docPr id="201" name="墨迹 201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36">
                        <w14:nvContentPartPr>
                          <w14:cNvContentPartPr/>
                        </w14:nvContentPartPr>
                        <w14:xfrm>
                          <a:off x="0" y="0"/>
                          <a:ext cx="363240" cy="40032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31AED80A" id="墨迹 201" o:spid="_x0000_s1026" type="#_x0000_t75" style="position:absolute;left:0;text-align:left;margin-left:141.65pt;margin-top:75.45pt;width:30pt;height:32.9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">
                  <v:imagedata r:id="rId237" o:title=""/>
                </v:shape>
              </w:pict>
            </mc:Fallback>
          </mc:AlternateContent>
        </w:r>
        <w:r w:rsidR="006F43B5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11552" behindDoc="0" locked="0" layoutInCell="1" allowOverlap="1" wp14:anchorId="3F8D4BBB" wp14:editId="06475969">
                  <wp:simplePos x="0" y="0"/>
                  <wp:positionH relativeFrom="column">
                    <wp:posOffset>1903277</wp:posOffset>
                  </wp:positionH>
                  <wp:positionV relativeFrom="paragraph">
                    <wp:posOffset>991068</wp:posOffset>
                  </wp:positionV>
                  <wp:extent cx="360" cy="360"/>
                  <wp:effectExtent l="38100" t="38100" r="57150" b="57150"/>
                  <wp:wrapNone/>
                  <wp:docPr id="200" name="墨迹 200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38">
                        <w14:nvContentPartPr>
                          <w14:cNvContentPartPr/>
                        </w14:nvContentPartPr>
                        <w14:xfrm>
                          <a:off x="0" y="0"/>
                          <a:ext cx="360" cy="36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7105E5E8" id="墨迹 200" o:spid="_x0000_s1026" type="#_x0000_t75" style="position:absolute;left:0;text-align:left;margin-left:149.15pt;margin-top:77.35pt;width:1.45pt;height:1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AWOyTC1QEAAJsEAAAQAAAAAAAA&#10;AAAAAAAAANADAABkcnMvaW5rL2luazEueG1sUEsBAi0AFAAGAAgAAAAhACweO/PgAAAACwEAAA8A&#10;AAAAAAAAAAAAAAAA0wUAAGRycy9kb3ducmV2LnhtbFBLAQItABQABgAIAAAAIQB5GLydvwAAACEB&#10;AAAZAAAAAAAAAAAAAAAAAOAGAABkcnMvX3JlbHMvZTJvRG9jLnhtbC5yZWxzUEsFBgAAAAAGAAYA&#10;eAEAANYHAAAAAA==&#10;">
                  <v:imagedata r:id="rId239" o:title=""/>
                </v:shape>
              </w:pict>
            </mc:Fallback>
          </mc:AlternateContent>
        </w:r>
        <w:r w:rsidR="00D95328" w:rsidRPr="00D95328">
          <w:rPr>
            <w:rFonts w:ascii="宋体" w:eastAsia="宋体" w:hAnsi="宋体" w:cs="新宋体"/>
            <w:noProof/>
            <w:color w:val="000000" w:themeColor="text1"/>
            <w:kern w:val="0"/>
            <w:sz w:val="28"/>
            <w:szCs w:val="28"/>
          </w:rPr>
          <mc:AlternateContent>
            <mc:Choice Requires="wps">
              <w:drawing>
                <wp:anchor distT="45720" distB="45720" distL="114300" distR="114300" simplePos="0" relativeHeight="252310528" behindDoc="0" locked="0" layoutInCell="1" allowOverlap="1" wp14:anchorId="66725866" wp14:editId="0C22AA13">
                  <wp:simplePos x="0" y="0"/>
                  <wp:positionH relativeFrom="margin">
                    <wp:align>right</wp:align>
                  </wp:positionH>
                  <wp:positionV relativeFrom="paragraph">
                    <wp:posOffset>513331</wp:posOffset>
                  </wp:positionV>
                  <wp:extent cx="2360930" cy="1404620"/>
                  <wp:effectExtent l="0" t="0" r="24130" b="21590"/>
                  <wp:wrapSquare wrapText="bothSides"/>
                  <wp:docPr id="217" name="文本框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0930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95328" w:rsidRDefault="00D95328">
                              <w:pPr>
                                <w:rPr>
                                  <w:ins w:id="97" w:author="Steven Felix" w:date="2023-04-13T20:43:00Z"/>
                                </w:rPr>
                              </w:pPr>
                              <w:ins w:id="98" w:author="Steven Felix" w:date="2023-04-13T20:43:00Z">
                                <w:r>
                                  <w:t>度</w:t>
                                </w:r>
                                <w:r>
                                  <w:rPr>
                                    <w:rFonts w:hint="eastAsia"/>
                                  </w:rPr>
                                  <w:t>为</w:t>
                                </w:r>
                                <w:r w:rsidR="006F43B5">
                                  <w:rPr>
                                    <w:rFonts w:hint="eastAsia"/>
                                  </w:rPr>
                                  <w:t>0【叶子结点】有0</w:t>
                                </w:r>
                                <w:r w:rsidR="006F43B5">
                                  <w:t>条</w:t>
                                </w:r>
                                <w:r w:rsidR="006F43B5">
                                  <w:rPr>
                                    <w:rFonts w:hint="eastAsia"/>
                                  </w:rPr>
                                  <w:t>边，</w:t>
                                </w:r>
                              </w:ins>
                            </w:p>
                            <w:p w:rsidR="006F43B5" w:rsidRDefault="006F43B5">
                              <w:pPr>
                                <w:rPr>
                                  <w:ins w:id="99" w:author="Steven Felix" w:date="2023-04-13T20:43:00Z"/>
                                </w:rPr>
                              </w:pPr>
                              <w:ins w:id="100" w:author="Steven Felix" w:date="2023-04-13T20:43:00Z">
                                <w:r>
                                  <w:rPr>
                                    <w:rFonts w:hint="eastAsia"/>
                                  </w:rPr>
                                  <w:t>度为1</w:t>
                                </w:r>
                                <w: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结点有一条边</w:t>
                                </w:r>
                              </w:ins>
                            </w:p>
                            <w:p w:rsidR="006F43B5" w:rsidRDefault="006F43B5">
                              <w:pPr>
                                <w:rPr>
                                  <w:ins w:id="101" w:author="Steven Felix" w:date="2023-04-13T20:43:00Z"/>
                                  <w:rFonts w:hint="eastAsia"/>
                                </w:rPr>
                              </w:pPr>
                              <w:ins w:id="102" w:author="Steven Felix" w:date="2023-04-13T20:43:00Z">
                                <w:r>
                                  <w:rPr>
                                    <w:rFonts w:hint="eastAsia"/>
                                  </w:rPr>
                                  <w:t>度为2</w:t>
                                </w:r>
                                <w:r>
                                  <w:t>的</w:t>
                                </w:r>
                                <w:r>
                                  <w:rPr>
                                    <w:rFonts w:hint="eastAsia"/>
                                  </w:rPr>
                                  <w:t>结点有</w:t>
                                </w:r>
                                <w:r w:rsidR="005F1E9C">
                                  <w:t>两条</w:t>
                                </w:r>
                                <w:r w:rsidR="005F1E9C">
                                  <w:rPr>
                                    <w:rFonts w:hint="eastAsia"/>
                                  </w:rPr>
                                  <w:t>边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40000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type w14:anchorId="66725866"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6" type="#_x0000_t202" style="position:absolute;left:0;text-align:left;margin-left:134.7pt;margin-top:40.4pt;width:185.9pt;height:110.6pt;z-index:25231052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">
                  <v:textbox style="mso-fit-shape-to-text:t">
                    <w:txbxContent>
                      <w:p w:rsidR="00D95328" w:rsidRDefault="00D95328">
                        <w:pPr>
                          <w:rPr>
                            <w:ins w:id="103" w:author="Steven Felix" w:date="2023-04-13T20:43:00Z"/>
                          </w:rPr>
                        </w:pPr>
                        <w:ins w:id="104" w:author="Steven Felix" w:date="2023-04-13T20:43:00Z">
                          <w:r>
                            <w:t>度</w:t>
                          </w:r>
                          <w:r>
                            <w:rPr>
                              <w:rFonts w:hint="eastAsia"/>
                            </w:rPr>
                            <w:t>为</w:t>
                          </w:r>
                          <w:r w:rsidR="006F43B5">
                            <w:rPr>
                              <w:rFonts w:hint="eastAsia"/>
                            </w:rPr>
                            <w:t>0【叶子结点】有0</w:t>
                          </w:r>
                          <w:r w:rsidR="006F43B5">
                            <w:t>条</w:t>
                          </w:r>
                          <w:r w:rsidR="006F43B5">
                            <w:rPr>
                              <w:rFonts w:hint="eastAsia"/>
                            </w:rPr>
                            <w:t>边，</w:t>
                          </w:r>
                        </w:ins>
                      </w:p>
                      <w:p w:rsidR="006F43B5" w:rsidRDefault="006F43B5">
                        <w:pPr>
                          <w:rPr>
                            <w:ins w:id="105" w:author="Steven Felix" w:date="2023-04-13T20:43:00Z"/>
                          </w:rPr>
                        </w:pPr>
                        <w:ins w:id="106" w:author="Steven Felix" w:date="2023-04-13T20:43:00Z">
                          <w:r>
                            <w:rPr>
                              <w:rFonts w:hint="eastAsia"/>
                            </w:rPr>
                            <w:t>度为1</w:t>
                          </w:r>
                          <w:r>
                            <w:t>的</w:t>
                          </w:r>
                          <w:r>
                            <w:rPr>
                              <w:rFonts w:hint="eastAsia"/>
                            </w:rPr>
                            <w:t>结点有一条边</w:t>
                          </w:r>
                        </w:ins>
                      </w:p>
                      <w:p w:rsidR="006F43B5" w:rsidRDefault="006F43B5">
                        <w:pPr>
                          <w:rPr>
                            <w:ins w:id="107" w:author="Steven Felix" w:date="2023-04-13T20:43:00Z"/>
                            <w:rFonts w:hint="eastAsia"/>
                          </w:rPr>
                        </w:pPr>
                        <w:ins w:id="108" w:author="Steven Felix" w:date="2023-04-13T20:43:00Z">
                          <w:r>
                            <w:rPr>
                              <w:rFonts w:hint="eastAsia"/>
                            </w:rPr>
                            <w:t>度为2</w:t>
                          </w:r>
                          <w:r>
                            <w:t>的</w:t>
                          </w:r>
                          <w:r>
                            <w:rPr>
                              <w:rFonts w:hint="eastAsia"/>
                            </w:rPr>
                            <w:t>结点有</w:t>
                          </w:r>
                          <w:r w:rsidR="005F1E9C">
                            <w:t>两条</w:t>
                          </w:r>
                          <w:r w:rsidR="005F1E9C">
                            <w:rPr>
                              <w:rFonts w:hint="eastAsia"/>
                            </w:rPr>
                            <w:t>边</w:t>
                          </w:r>
                        </w:ins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  <w:r w:rsidR="00D95328">
          <w:rPr>
            <w:rFonts w:ascii="宋体" w:eastAsia="宋体" w:hAnsi="宋体" w:cs="新宋体" w:hint="eastAsia"/>
            <w:noProof/>
            <w:color w:val="000000" w:themeColor="text1"/>
            <w:kern w:val="0"/>
            <w:sz w:val="28"/>
            <w:szCs w:val="28"/>
          </w:rPr>
          <mc:AlternateContent>
            <mc:Choice Requires="wpi">
              <w:drawing>
                <wp:anchor distT="0" distB="0" distL="114300" distR="114300" simplePos="0" relativeHeight="252309504" behindDoc="0" locked="0" layoutInCell="1" allowOverlap="1" wp14:anchorId="77B5E80B" wp14:editId="344813A6">
                  <wp:simplePos x="0" y="0"/>
                  <wp:positionH relativeFrom="column">
                    <wp:posOffset>1477645</wp:posOffset>
                  </wp:positionH>
                  <wp:positionV relativeFrom="paragraph">
                    <wp:posOffset>469900</wp:posOffset>
                  </wp:positionV>
                  <wp:extent cx="213480" cy="514680"/>
                  <wp:effectExtent l="38100" t="38100" r="0" b="57150"/>
                  <wp:wrapNone/>
                  <wp:docPr id="198" name="墨迹 198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240">
                        <w14:nvContentPartPr>
                          <w14:cNvContentPartPr/>
                        </w14:nvContentPartPr>
                        <w14:xfrm>
                          <a:off x="0" y="0"/>
                          <a:ext cx="213480" cy="51468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374BEF69" id="墨迹 198" o:spid="_x0000_s1026" type="#_x0000_t75" style="position:absolute;left:0;text-align:left;margin-left:115.65pt;margin-top:36.3pt;width:18.2pt;height:41.9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">
                  <v:imagedata r:id="rId241" o:title=""/>
                </v:shape>
              </w:pict>
            </mc:Fallback>
          </mc:AlternateContent>
        </w:r>
        <w:r w:rsidR="00D75EFB">
          <w:rPr>
            <w:rFonts w:ascii="宋体" w:eastAsia="宋体" w:hAnsi="宋体" w:cs="新宋体" w:hint="eastAsia"/>
            <w:noProof/>
            <w:color w:val="000000" w:themeColor="text1"/>
            <w:kern w:val="0"/>
            <w:sz w:val="28"/>
            <w:szCs w:val="28"/>
          </w:rPr>
          <w:drawing>
            <wp:inline distT="0" distB="0" distL="0" distR="0" wp14:anchorId="6A8653B4" wp14:editId="1F91A49B">
              <wp:extent cx="2914800" cy="1663786"/>
              <wp:effectExtent l="0" t="0" r="0" b="0"/>
              <wp:docPr id="195" name="图片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" name="图片 195"/>
                      <pic:cNvPicPr/>
                    </pic:nvPicPr>
                    <pic:blipFill>
                      <a:blip r:embed="rId2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14800" cy="16637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75EFB" w:rsidRDefault="00D75EFB" w:rsidP="00236C59">
      <w:pPr>
        <w:autoSpaceDE w:val="0"/>
        <w:autoSpaceDN w:val="0"/>
        <w:adjustRightInd w:val="0"/>
        <w:rPr>
          <w:ins w:id="10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1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B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=</w:t>
        </w:r>
        <w:r w:rsidR="00055EE9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n0*0+n1*1+n2*2</w:t>
        </w:r>
        <w:r w:rsidR="00055EE9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【从上至下】</w:t>
        </w:r>
        <w:r w:rsidR="00AB5BD0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②</w:t>
        </w:r>
      </w:ins>
    </w:p>
    <w:p w:rsidR="00AB5BD0" w:rsidRDefault="00AB5BD0" w:rsidP="00236C59">
      <w:pPr>
        <w:autoSpaceDE w:val="0"/>
        <w:autoSpaceDN w:val="0"/>
        <w:adjustRightInd w:val="0"/>
        <w:rPr>
          <w:ins w:id="111" w:author="Steven Felix" w:date="2023-04-13T20:43:00Z"/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ins w:id="112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联立</w:t>
        </w:r>
        <w:r w:rsidR="00E144D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①②</w:t>
        </w:r>
        <w:r w:rsidR="00E144D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得：n</w:t>
        </w:r>
        <w:r w:rsidR="00E144DA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=</w:t>
        </w:r>
        <w:r w:rsidR="00B77D16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n2*2</w:t>
        </w:r>
        <w:r w:rsidR="00B77D16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+</w:t>
        </w:r>
        <w:r w:rsidR="00E144DA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n1*1+1</w:t>
        </w:r>
        <w:r w:rsidR="00E144D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</w:t>
        </w:r>
        <w:r w:rsidR="004225BE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二叉树的结点个数等于度为一的结点数+两倍度为二的结点数+根结点</w:t>
        </w:r>
        <w:r w:rsidR="00E144DA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】</w:t>
        </w:r>
      </w:ins>
    </w:p>
    <w:p w:rsidR="004148C4" w:rsidRDefault="00B77D16" w:rsidP="00236C59">
      <w:pPr>
        <w:autoSpaceDE w:val="0"/>
        <w:autoSpaceDN w:val="0"/>
        <w:adjustRightInd w:val="0"/>
        <w:rPr>
          <w:ins w:id="11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1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又：n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=</w:t>
        </w:r>
        <w:r w:rsidR="00150EFF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n2+n1+n0</w:t>
        </w:r>
        <w:r w:rsidR="009E39D3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③</w:t>
        </w:r>
        <w:r w:rsidR="00150EF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</w:t>
        </w:r>
        <w:r w:rsidR="00150EFF" w:rsidRPr="009E39D3">
          <w:rPr>
            <w:rFonts w:ascii="宋体" w:eastAsia="宋体" w:hAnsi="宋体" w:cs="新宋体" w:hint="eastAsia"/>
            <w:color w:val="FF0000"/>
            <w:kern w:val="0"/>
            <w:sz w:val="28"/>
            <w:szCs w:val="28"/>
          </w:rPr>
          <w:t>二叉树中结点仅有三种情况</w:t>
        </w:r>
        <w:r w:rsidR="00150EF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：度为0的结点，度为1的结点，度为2的结点】</w:t>
        </w:r>
      </w:ins>
    </w:p>
    <w:p w:rsidR="00C017B8" w:rsidRDefault="009E39D3" w:rsidP="00236C59">
      <w:pPr>
        <w:autoSpaceDE w:val="0"/>
        <w:autoSpaceDN w:val="0"/>
        <w:adjustRightInd w:val="0"/>
        <w:rPr>
          <w:ins w:id="115" w:author="Steven Felix" w:date="2023-04-13T20:43:00Z"/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ins w:id="116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联立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①②③</w:t>
        </w:r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得：</w:t>
        </w:r>
        <w:r w:rsidRPr="009E39D3">
          <w:rPr>
            <w:rFonts w:ascii="宋体" w:eastAsia="宋体" w:hAnsi="宋体" w:cs="新宋体" w:hint="eastAsia"/>
            <w:color w:val="FF0000"/>
            <w:kern w:val="0"/>
            <w:sz w:val="28"/>
            <w:szCs w:val="28"/>
          </w:rPr>
          <w:t>n</w:t>
        </w:r>
        <w:r w:rsidRPr="009E39D3">
          <w:rPr>
            <w:rFonts w:ascii="宋体" w:eastAsia="宋体" w:hAnsi="宋体" w:cs="新宋体"/>
            <w:color w:val="FF0000"/>
            <w:kern w:val="0"/>
            <w:sz w:val="28"/>
            <w:szCs w:val="28"/>
          </w:rPr>
          <w:t>0=n2+1</w:t>
        </w:r>
        <w:r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;</w:t>
        </w:r>
        <w:r w:rsidR="005542E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【叶子结点数等于度为2结点数+</w:t>
        </w:r>
        <w:r w:rsidR="005542E7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1</w:t>
        </w:r>
        <w:r w:rsidR="005542E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】</w:t>
        </w:r>
      </w:ins>
    </w:p>
    <w:p w:rsidR="00C017B8" w:rsidRPr="00C017B8" w:rsidRDefault="00A13490" w:rsidP="00C017B8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ins w:id="11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18" w:author="Steven Felix" w:date="2023-04-13T20:43:00Z">
        <w:r w:rsidRPr="00C017B8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满二叉树【每个结点</w:t>
        </w:r>
        <w:r w:rsidR="00E038C4" w:rsidRPr="00C017B8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都存在，不含有度为1的结点</w:t>
        </w:r>
        <w:r w:rsidRPr="00C017B8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】</w:t>
        </w:r>
      </w:ins>
    </w:p>
    <w:p w:rsidR="00FB70CE" w:rsidRDefault="00FB70CE" w:rsidP="00FB70CE">
      <w:pPr>
        <w:autoSpaceDE w:val="0"/>
        <w:autoSpaceDN w:val="0"/>
        <w:adjustRightInd w:val="0"/>
        <w:rPr>
          <w:ins w:id="11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2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满二叉树的特点：</w:t>
        </w:r>
      </w:ins>
    </w:p>
    <w:p w:rsidR="00FB70CE" w:rsidRPr="00FB70CE" w:rsidRDefault="00FB70CE" w:rsidP="00FB70CE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ins w:id="12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22" w:author="Steven Felix" w:date="2023-04-13T20:43:00Z">
        <w:r w:rsidRPr="00FB70CE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每一层上的结点数都是最大结点数</w:t>
        </w:r>
      </w:ins>
    </w:p>
    <w:p w:rsidR="00FB70CE" w:rsidRDefault="00FB70CE" w:rsidP="00FB70CE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ins w:id="12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2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叶子结点全部存放在最底层</w:t>
        </w:r>
      </w:ins>
    </w:p>
    <w:p w:rsidR="004B3012" w:rsidRPr="004B3012" w:rsidRDefault="004B3012" w:rsidP="004B3012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ins w:id="125" w:author="Steven Felix" w:date="2023-04-13T20:43:00Z"/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ins w:id="126" w:author="Steven Felix" w:date="2023-04-13T20:43:00Z">
        <w:r w:rsidRPr="004B3012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满二叉树的结点编号有次序【从根结点开始，自上而下，自左而右】</w:t>
        </w:r>
      </w:ins>
    </w:p>
    <w:p w:rsidR="00C017B8" w:rsidRDefault="00740005" w:rsidP="00236C59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ins w:id="12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28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满二叉树在同样深度的二叉树中结点个数最多</w:t>
        </w:r>
      </w:ins>
    </w:p>
    <w:p w:rsidR="00740005" w:rsidRDefault="00740005" w:rsidP="00236C59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ins w:id="12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30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满二叉树在同样深度的二叉树中叶子结点的</w:t>
        </w:r>
        <w:r w:rsidR="0084381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个数最多</w:t>
        </w:r>
      </w:ins>
    </w:p>
    <w:p w:rsidR="00843817" w:rsidRPr="00843817" w:rsidRDefault="00843817" w:rsidP="00843817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ins w:id="13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32" w:author="Steven Felix" w:date="2023-04-13T20:43:00Z">
        <w:r w:rsidRPr="0084381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完全二叉树</w:t>
        </w:r>
      </w:ins>
    </w:p>
    <w:p w:rsidR="00843817" w:rsidRPr="00A06E87" w:rsidRDefault="00082A7F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ins w:id="13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34" w:author="Steven Felix" w:date="2023-04-13T20:43:00Z">
        <w:r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定义：</w:t>
        </w:r>
        <w:r w:rsidR="007212CA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深度为k的具有n</w:t>
        </w:r>
        <w:proofErr w:type="gramStart"/>
        <w:r w:rsidR="007212CA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 w:rsidR="007212CA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结点的二叉树，当且仅当其每个结点都与深度为</w:t>
        </w:r>
        <w:r w:rsidR="00FD40B0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k的满二叉树中编号为【1</w:t>
        </w:r>
        <w:r w:rsidR="00FD40B0" w:rsidRPr="00A06E87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-----</w:t>
        </w:r>
        <w:r w:rsidR="00FD40B0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n】的结点一一对应</w:t>
        </w:r>
        <w:r w:rsidR="00A06E87" w:rsidRPr="00A06E87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。</w:t>
        </w:r>
      </w:ins>
    </w:p>
    <w:p w:rsidR="00A06E87" w:rsidRDefault="00A06E87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ins w:id="135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36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在完全二叉树中，从最后一个结点开始，连续的去掉任意n</w:t>
        </w:r>
        <w:proofErr w:type="gramStart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</w:t>
        </w:r>
        <w:r w:rsidR="000D0BAB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后，是一个完全二叉树。</w:t>
        </w:r>
      </w:ins>
    </w:p>
    <w:p w:rsidR="000D0BAB" w:rsidRDefault="000D0BAB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ins w:id="137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38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性质：</w:t>
        </w:r>
      </w:ins>
    </w:p>
    <w:p w:rsidR="000D0BAB" w:rsidRPr="000D0BAB" w:rsidRDefault="000D0BAB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ins w:id="139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40" w:author="Steven Felix" w:date="2023-04-13T20:43:00Z">
        <w:r w:rsidRPr="000D0BAB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完全二叉树的叶子结点只可能分布在层次最大的两层上</w:t>
        </w:r>
        <w:r w:rsidR="00541D85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【左右】</w:t>
        </w:r>
      </w:ins>
    </w:p>
    <w:p w:rsidR="000D0BAB" w:rsidRDefault="00541D85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ins w:id="141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ins w:id="142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对于</w:t>
        </w:r>
        <w:r w:rsidR="00B2038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任意结点，</w:t>
        </w:r>
        <w:proofErr w:type="gramStart"/>
        <w:r w:rsidR="00B2038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如果右子树</w:t>
        </w:r>
        <w:proofErr w:type="gramEnd"/>
        <w:r w:rsidR="00B2038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的最大层数为k，则左子树的层数一定为(</w:t>
        </w:r>
        <w:r w:rsidR="00B2038D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k</w:t>
        </w:r>
        <w:r w:rsidR="00B2038D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或k+</w:t>
        </w:r>
        <w:r w:rsidR="00B2038D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1)</w:t>
        </w:r>
      </w:ins>
    </w:p>
    <w:p w:rsidR="00A31807" w:rsidRPr="000D0BAB" w:rsidRDefault="004D68AD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ins w:id="143" w:author="Steven Felix" w:date="2023-04-13T20:43:00Z"/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ins w:id="144" w:author="Steven Felix" w:date="2023-04-13T20:43:00Z"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具有n</w:t>
        </w:r>
        <w:proofErr w:type="gramStart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个</w:t>
        </w:r>
        <w:proofErr w:type="gramEnd"/>
        <w:r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结点的完全二叉树的深度为：</w:t>
        </w:r>
        <w:r w:rsidR="00FF5A3F">
          <w:rPr>
            <w:rFonts w:ascii="宋体" w:eastAsia="宋体" w:hAnsi="宋体" w:cs="新宋体" w:hint="eastAsia"/>
            <w:color w:val="000000" w:themeColor="text1"/>
            <w:kern w:val="0"/>
            <w:sz w:val="28"/>
            <w:szCs w:val="28"/>
          </w:rPr>
          <w:t>[</w:t>
        </w:r>
      </w:ins>
      <m:oMath>
        <m:func>
          <m:funcPr>
            <m:ctrlPr>
              <w:ins w:id="145" w:author="Steven Felix" w:date="2023-04-13T20:43:00Z">
                <w:rPr>
                  <w:rFonts w:ascii="Cambria Math" w:eastAsia="宋体" w:hAnsi="Cambria Math" w:cs="新宋体"/>
                  <w:color w:val="000000" w:themeColor="text1"/>
                  <w:kern w:val="0"/>
                  <w:sz w:val="28"/>
                  <w:szCs w:val="28"/>
                </w:rPr>
              </w:ins>
            </m:ctrlPr>
          </m:funcPr>
          <m:fName>
            <m:sSub>
              <m:sSubPr>
                <m:ctrlPr>
                  <w:ins w:id="146" w:author="Steven Felix" w:date="2023-04-13T20:43:00Z">
                    <w:rPr>
                      <w:rFonts w:ascii="Cambria Math" w:eastAsia="宋体" w:hAnsi="Cambria Math" w:cs="新宋体"/>
                      <w:color w:val="000000" w:themeColor="text1"/>
                      <w:kern w:val="0"/>
                      <w:sz w:val="28"/>
                      <w:szCs w:val="28"/>
                    </w:rPr>
                  </w:ins>
                </m:ctrlPr>
              </m:sSubPr>
              <m:e>
                <m:r>
                  <w:ins w:id="147" w:author="Steven Felix" w:date="2023-04-13T20:43:00Z">
                    <m:rPr>
                      <m:sty m:val="p"/>
                    </m:rPr>
                    <w:rPr>
                      <w:rFonts w:ascii="Cambria Math" w:eastAsia="宋体" w:hAnsi="Cambria Math" w:cs="新宋体"/>
                      <w:color w:val="000000" w:themeColor="text1"/>
                      <w:kern w:val="0"/>
                      <w:sz w:val="28"/>
                      <w:szCs w:val="28"/>
                    </w:rPr>
                    <m:t>log</m:t>
                  </w:ins>
                </m:r>
              </m:e>
              <m:sub>
                <m:r>
                  <w:ins w:id="148" w:author="Steven Felix" w:date="2023-04-13T20:43:00Z">
                    <m:rPr>
                      <m:sty m:val="p"/>
                    </m:rPr>
                    <w:rPr>
                      <w:rFonts w:ascii="Cambria Math" w:eastAsia="宋体" w:hAnsi="Cambria Math" w:cs="新宋体"/>
                      <w:color w:val="000000" w:themeColor="text1"/>
                      <w:kern w:val="0"/>
                      <w:sz w:val="28"/>
                      <w:szCs w:val="28"/>
                    </w:rPr>
                    <m:t>2</m:t>
                  </w:ins>
                </m:r>
              </m:sub>
            </m:sSub>
          </m:fName>
          <m:e>
            <m:r>
              <w:ins w:id="149" w:author="Steven Felix" w:date="2023-04-13T20:43:00Z">
                <m:rPr>
                  <m:sty m:val="p"/>
                </m:rPr>
                <w:rPr>
                  <w:rFonts w:ascii="Cambria Math" w:eastAsia="宋体" w:hAnsi="Cambria Math" w:cs="新宋体"/>
                  <w:color w:val="000000" w:themeColor="text1"/>
                  <w:kern w:val="0"/>
                  <w:sz w:val="28"/>
                  <w:szCs w:val="28"/>
                </w:rPr>
                <m:t>n</m:t>
              </w:ins>
            </m:r>
          </m:e>
        </m:func>
        <w:customXmlInsRangeStart w:id="150" w:author="Steven Felix" w:date="2023-04-13T20:43:00Z"/>
        <w:sdt>
          <w:sdtPr>
            <w:rPr>
              <w:rFonts w:ascii="Cambria Math" w:eastAsia="宋体" w:hAnsi="Cambria Math" w:cs="新宋体"/>
              <w:color w:val="000000" w:themeColor="text1"/>
              <w:kern w:val="0"/>
              <w:sz w:val="28"/>
              <w:szCs w:val="28"/>
            </w:rPr>
            <w:id w:val="436949994"/>
            <w:placeholder>
              <w:docPart w:val="976F868FD7B047CDB9CDAA29A88A0019"/>
            </w:placeholder>
            <w:temporary/>
            <w:showingPlcHdr/>
            <w:equation/>
          </w:sdtPr>
          <w:sdtEndPr>
            <w:rPr>
              <w:rFonts w:hint="eastAsia"/>
              <w:i/>
            </w:rPr>
          </w:sdtEndPr>
          <w:sdtContent>
            <w:customXmlInsRangeEnd w:id="150"/>
            <m:r>
              <m:rPr>
                <m:sty m:val="p"/>
              </m:rPr>
              <w:rPr>
                <w:rStyle w:val="a9"/>
                <w:rFonts w:ascii="Cambria Math" w:hAnsi="Cambria Math"/>
              </w:rPr>
              <m:t>在此处键入公式。</m:t>
            </m:r>
            <w:customXmlInsRangeStart w:id="151" w:author="Steven Felix" w:date="2023-04-13T20:43:00Z"/>
          </w:sdtContent>
        </w:sdt>
        <w:customXmlInsRangeEnd w:id="151"/>
      </m:oMath>
      <w:ins w:id="152" w:author="Steven Felix" w:date="2023-04-13T20:43:00Z">
        <w:r w:rsidR="00FF5A3F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]</w:t>
        </w:r>
        <w:r w:rsidR="00742B0F">
          <w:rPr>
            <w:rFonts w:ascii="宋体" w:eastAsia="宋体" w:hAnsi="宋体" w:cs="新宋体"/>
            <w:color w:val="000000" w:themeColor="text1"/>
            <w:kern w:val="0"/>
            <w:sz w:val="28"/>
            <w:szCs w:val="28"/>
          </w:rPr>
          <w:t>+1</w:t>
        </w:r>
      </w:ins>
    </w:p>
    <w:p w:rsidR="002515C5" w:rsidRPr="004B3012" w:rsidRDefault="002515C5" w:rsidP="00236C59">
      <w:pPr>
        <w:autoSpaceDE w:val="0"/>
        <w:autoSpaceDN w:val="0"/>
        <w:adjustRightInd w:val="0"/>
        <w:rPr>
          <w:ins w:id="153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2515C5" w:rsidRDefault="002515C5" w:rsidP="00236C59">
      <w:pPr>
        <w:autoSpaceDE w:val="0"/>
        <w:autoSpaceDN w:val="0"/>
        <w:adjustRightInd w:val="0"/>
        <w:rPr>
          <w:ins w:id="154" w:author="Steven Felix" w:date="2023-04-13T20:43:00Z"/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:rsidR="00571757" w:rsidRPr="00571757" w:rsidRDefault="00571757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sectPr w:rsidR="00571757" w:rsidRPr="00571757">
      <w:headerReference w:type="default" r:id="rId242"/>
      <w:footerReference w:type="default" r:id="rId2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A6E20" w:rsidRDefault="00AA6E20" w:rsidP="00E31672">
      <w:r>
        <w:separator/>
      </w:r>
    </w:p>
  </w:endnote>
  <w:endnote w:type="continuationSeparator" w:id="0">
    <w:p w:rsidR="00AA6E20" w:rsidRDefault="00AA6E20" w:rsidP="00E31672">
      <w:r>
        <w:continuationSeparator/>
      </w:r>
    </w:p>
  </w:endnote>
  <w:endnote w:type="continuationNotice" w:id="1">
    <w:p w:rsidR="00AA6E20" w:rsidRDefault="00AA6E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2CCA" w:rsidRDefault="009D2CC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A6E20" w:rsidRDefault="00AA6E20" w:rsidP="00E31672">
      <w:r>
        <w:separator/>
      </w:r>
    </w:p>
  </w:footnote>
  <w:footnote w:type="continuationSeparator" w:id="0">
    <w:p w:rsidR="00AA6E20" w:rsidRDefault="00AA6E20" w:rsidP="00E31672">
      <w:r>
        <w:continuationSeparator/>
      </w:r>
    </w:p>
  </w:footnote>
  <w:footnote w:type="continuationNotice" w:id="1">
    <w:p w:rsidR="00AA6E20" w:rsidRDefault="00AA6E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2CCA" w:rsidRDefault="009D2CC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17DE3"/>
    <w:multiLevelType w:val="hybridMultilevel"/>
    <w:tmpl w:val="CA2455B6"/>
    <w:lvl w:ilvl="0" w:tplc="0E10F222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110970"/>
    <w:multiLevelType w:val="hybridMultilevel"/>
    <w:tmpl w:val="CE96F57C"/>
    <w:lvl w:ilvl="0" w:tplc="43EC480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7A360A"/>
    <w:multiLevelType w:val="hybridMultilevel"/>
    <w:tmpl w:val="188AC3BA"/>
    <w:lvl w:ilvl="0" w:tplc="0C8A46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C4657C3"/>
    <w:multiLevelType w:val="hybridMultilevel"/>
    <w:tmpl w:val="01206F26"/>
    <w:lvl w:ilvl="0" w:tplc="62FCC9BE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673A0C"/>
    <w:multiLevelType w:val="hybridMultilevel"/>
    <w:tmpl w:val="F6C6AE6C"/>
    <w:lvl w:ilvl="0" w:tplc="EDD6D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76C1F71"/>
    <w:multiLevelType w:val="hybridMultilevel"/>
    <w:tmpl w:val="B4BC4948"/>
    <w:lvl w:ilvl="0" w:tplc="E516FAC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0B112E"/>
    <w:multiLevelType w:val="hybridMultilevel"/>
    <w:tmpl w:val="9762110C"/>
    <w:lvl w:ilvl="0" w:tplc="16CCD73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2A36278"/>
    <w:multiLevelType w:val="hybridMultilevel"/>
    <w:tmpl w:val="B324D954"/>
    <w:lvl w:ilvl="0" w:tplc="C58036C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95B09FE"/>
    <w:multiLevelType w:val="hybridMultilevel"/>
    <w:tmpl w:val="F33A8000"/>
    <w:lvl w:ilvl="0" w:tplc="5522547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6205EBA">
      <w:start w:val="2"/>
      <w:numFmt w:val="decimal"/>
      <w:lvlText w:val="%2．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AFC1532"/>
    <w:multiLevelType w:val="hybridMultilevel"/>
    <w:tmpl w:val="9A68FC96"/>
    <w:lvl w:ilvl="0" w:tplc="B1FE0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EFD3259"/>
    <w:multiLevelType w:val="hybridMultilevel"/>
    <w:tmpl w:val="0D4A4FE6"/>
    <w:lvl w:ilvl="0" w:tplc="62E0961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C104C48"/>
    <w:multiLevelType w:val="hybridMultilevel"/>
    <w:tmpl w:val="3D0E946A"/>
    <w:lvl w:ilvl="0" w:tplc="3EFEF3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6890959"/>
    <w:multiLevelType w:val="hybridMultilevel"/>
    <w:tmpl w:val="C4741B3E"/>
    <w:lvl w:ilvl="0" w:tplc="D25EEC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1776954"/>
    <w:multiLevelType w:val="hybridMultilevel"/>
    <w:tmpl w:val="908A6306"/>
    <w:lvl w:ilvl="0" w:tplc="1AA6D2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399202B"/>
    <w:multiLevelType w:val="hybridMultilevel"/>
    <w:tmpl w:val="F504476C"/>
    <w:lvl w:ilvl="0" w:tplc="E73EEC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F5A1DEB"/>
    <w:multiLevelType w:val="hybridMultilevel"/>
    <w:tmpl w:val="2B9690A6"/>
    <w:lvl w:ilvl="0" w:tplc="B3262A3E">
      <w:start w:val="1"/>
      <w:numFmt w:val="decimal"/>
      <w:lvlText w:val="%1&gt;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FD33ECE"/>
    <w:multiLevelType w:val="hybridMultilevel"/>
    <w:tmpl w:val="FB188CB0"/>
    <w:lvl w:ilvl="0" w:tplc="CD78F5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B4C6C68"/>
    <w:multiLevelType w:val="hybridMultilevel"/>
    <w:tmpl w:val="8C90E7C4"/>
    <w:lvl w:ilvl="0" w:tplc="CDD02AB6">
      <w:start w:val="1"/>
      <w:numFmt w:val="japaneseCounting"/>
      <w:lvlText w:val="%1、"/>
      <w:lvlJc w:val="left"/>
      <w:pPr>
        <w:ind w:left="720" w:hanging="720"/>
      </w:pPr>
      <w:rPr>
        <w:sz w:val="44"/>
        <w:szCs w:val="4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84772505">
    <w:abstractNumId w:val="17"/>
  </w:num>
  <w:num w:numId="2" w16cid:durableId="1171798743">
    <w:abstractNumId w:val="4"/>
  </w:num>
  <w:num w:numId="3" w16cid:durableId="1532107546">
    <w:abstractNumId w:val="9"/>
  </w:num>
  <w:num w:numId="4" w16cid:durableId="1695687622">
    <w:abstractNumId w:val="8"/>
  </w:num>
  <w:num w:numId="5" w16cid:durableId="2104917220">
    <w:abstractNumId w:val="2"/>
  </w:num>
  <w:num w:numId="6" w16cid:durableId="979382160">
    <w:abstractNumId w:val="14"/>
  </w:num>
  <w:num w:numId="7" w16cid:durableId="252323949">
    <w:abstractNumId w:val="1"/>
  </w:num>
  <w:num w:numId="8" w16cid:durableId="680473663">
    <w:abstractNumId w:val="6"/>
  </w:num>
  <w:num w:numId="9" w16cid:durableId="896018069">
    <w:abstractNumId w:val="7"/>
  </w:num>
  <w:num w:numId="10" w16cid:durableId="1850412805">
    <w:abstractNumId w:val="16"/>
  </w:num>
  <w:num w:numId="11" w16cid:durableId="1957447609">
    <w:abstractNumId w:val="12"/>
  </w:num>
  <w:num w:numId="12" w16cid:durableId="908925838">
    <w:abstractNumId w:val="10"/>
  </w:num>
  <w:num w:numId="13" w16cid:durableId="1522354427">
    <w:abstractNumId w:val="0"/>
  </w:num>
  <w:num w:numId="14" w16cid:durableId="164247490">
    <w:abstractNumId w:val="15"/>
  </w:num>
  <w:num w:numId="15" w16cid:durableId="1098335676">
    <w:abstractNumId w:val="11"/>
  </w:num>
  <w:num w:numId="16" w16cid:durableId="22630564">
    <w:abstractNumId w:val="5"/>
  </w:num>
  <w:num w:numId="17" w16cid:durableId="1671329537">
    <w:abstractNumId w:val="13"/>
  </w:num>
  <w:num w:numId="18" w16cid:durableId="55666787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even Felix">
    <w15:presenceInfo w15:providerId="Windows Live" w15:userId="1f9c647b703a5a8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3E"/>
    <w:rsid w:val="00002B22"/>
    <w:rsid w:val="00003812"/>
    <w:rsid w:val="000111B5"/>
    <w:rsid w:val="000135A1"/>
    <w:rsid w:val="00052C4F"/>
    <w:rsid w:val="00055EE9"/>
    <w:rsid w:val="00071B47"/>
    <w:rsid w:val="00082A7F"/>
    <w:rsid w:val="000D0BAB"/>
    <w:rsid w:val="000E449F"/>
    <w:rsid w:val="000F3338"/>
    <w:rsid w:val="000F5EEF"/>
    <w:rsid w:val="000F697A"/>
    <w:rsid w:val="00143BCF"/>
    <w:rsid w:val="00150EFF"/>
    <w:rsid w:val="00160C4B"/>
    <w:rsid w:val="001658FC"/>
    <w:rsid w:val="001864EB"/>
    <w:rsid w:val="001A2738"/>
    <w:rsid w:val="00215E31"/>
    <w:rsid w:val="00217028"/>
    <w:rsid w:val="00235285"/>
    <w:rsid w:val="00236C59"/>
    <w:rsid w:val="002515C5"/>
    <w:rsid w:val="00257252"/>
    <w:rsid w:val="002902DE"/>
    <w:rsid w:val="002C2F7A"/>
    <w:rsid w:val="002D242D"/>
    <w:rsid w:val="002E2063"/>
    <w:rsid w:val="002E5F34"/>
    <w:rsid w:val="00312AB5"/>
    <w:rsid w:val="00322E5C"/>
    <w:rsid w:val="0035214F"/>
    <w:rsid w:val="00370BD4"/>
    <w:rsid w:val="0038590B"/>
    <w:rsid w:val="00387E7C"/>
    <w:rsid w:val="0039233E"/>
    <w:rsid w:val="003D307C"/>
    <w:rsid w:val="00405153"/>
    <w:rsid w:val="0041213F"/>
    <w:rsid w:val="004148C4"/>
    <w:rsid w:val="00420445"/>
    <w:rsid w:val="004225BE"/>
    <w:rsid w:val="00426B52"/>
    <w:rsid w:val="0044258B"/>
    <w:rsid w:val="004705AC"/>
    <w:rsid w:val="004A0D5D"/>
    <w:rsid w:val="004B3012"/>
    <w:rsid w:val="004B731E"/>
    <w:rsid w:val="004C1D1C"/>
    <w:rsid w:val="004C4432"/>
    <w:rsid w:val="004C6450"/>
    <w:rsid w:val="004D093E"/>
    <w:rsid w:val="004D68AD"/>
    <w:rsid w:val="004E7553"/>
    <w:rsid w:val="004F6BCB"/>
    <w:rsid w:val="00515DB4"/>
    <w:rsid w:val="0052076B"/>
    <w:rsid w:val="00541D85"/>
    <w:rsid w:val="005542E7"/>
    <w:rsid w:val="00560DCA"/>
    <w:rsid w:val="00571757"/>
    <w:rsid w:val="005717E4"/>
    <w:rsid w:val="005B0C83"/>
    <w:rsid w:val="005F1E9C"/>
    <w:rsid w:val="006022CB"/>
    <w:rsid w:val="0063463F"/>
    <w:rsid w:val="00652246"/>
    <w:rsid w:val="00655840"/>
    <w:rsid w:val="00673728"/>
    <w:rsid w:val="00681B6D"/>
    <w:rsid w:val="00684305"/>
    <w:rsid w:val="006A07E0"/>
    <w:rsid w:val="006B7AE1"/>
    <w:rsid w:val="006C7938"/>
    <w:rsid w:val="006E530E"/>
    <w:rsid w:val="006F3AF9"/>
    <w:rsid w:val="006F43B5"/>
    <w:rsid w:val="006F6198"/>
    <w:rsid w:val="00705DD5"/>
    <w:rsid w:val="007144E0"/>
    <w:rsid w:val="007212CA"/>
    <w:rsid w:val="007253E1"/>
    <w:rsid w:val="00740005"/>
    <w:rsid w:val="00742B0F"/>
    <w:rsid w:val="00753729"/>
    <w:rsid w:val="007818ED"/>
    <w:rsid w:val="007A5598"/>
    <w:rsid w:val="007D20CA"/>
    <w:rsid w:val="007D4C61"/>
    <w:rsid w:val="00813854"/>
    <w:rsid w:val="0082585D"/>
    <w:rsid w:val="00843817"/>
    <w:rsid w:val="00846427"/>
    <w:rsid w:val="0086490A"/>
    <w:rsid w:val="0089445A"/>
    <w:rsid w:val="008975B2"/>
    <w:rsid w:val="008A6D34"/>
    <w:rsid w:val="008F2A7D"/>
    <w:rsid w:val="00906980"/>
    <w:rsid w:val="00912D8D"/>
    <w:rsid w:val="00931066"/>
    <w:rsid w:val="00952625"/>
    <w:rsid w:val="00986AE1"/>
    <w:rsid w:val="009904B4"/>
    <w:rsid w:val="00995288"/>
    <w:rsid w:val="009961F6"/>
    <w:rsid w:val="009A6778"/>
    <w:rsid w:val="009D2CCA"/>
    <w:rsid w:val="009E39D3"/>
    <w:rsid w:val="009E7E8E"/>
    <w:rsid w:val="00A05670"/>
    <w:rsid w:val="00A06E87"/>
    <w:rsid w:val="00A13490"/>
    <w:rsid w:val="00A14446"/>
    <w:rsid w:val="00A31807"/>
    <w:rsid w:val="00A320CF"/>
    <w:rsid w:val="00A70C3C"/>
    <w:rsid w:val="00A74D53"/>
    <w:rsid w:val="00AA4F6A"/>
    <w:rsid w:val="00AA6E20"/>
    <w:rsid w:val="00AB2704"/>
    <w:rsid w:val="00AB3EB6"/>
    <w:rsid w:val="00AB5BD0"/>
    <w:rsid w:val="00AC6ED4"/>
    <w:rsid w:val="00AD32B8"/>
    <w:rsid w:val="00B11288"/>
    <w:rsid w:val="00B2038D"/>
    <w:rsid w:val="00B75E19"/>
    <w:rsid w:val="00B77D16"/>
    <w:rsid w:val="00BB367A"/>
    <w:rsid w:val="00BC268D"/>
    <w:rsid w:val="00BD4502"/>
    <w:rsid w:val="00BE7B7E"/>
    <w:rsid w:val="00C012E8"/>
    <w:rsid w:val="00C017B8"/>
    <w:rsid w:val="00C04D28"/>
    <w:rsid w:val="00C14113"/>
    <w:rsid w:val="00C30D67"/>
    <w:rsid w:val="00C622AD"/>
    <w:rsid w:val="00C63E30"/>
    <w:rsid w:val="00C64C00"/>
    <w:rsid w:val="00CB6635"/>
    <w:rsid w:val="00CD1D6A"/>
    <w:rsid w:val="00CF051E"/>
    <w:rsid w:val="00D13BB8"/>
    <w:rsid w:val="00D7506D"/>
    <w:rsid w:val="00D75EFB"/>
    <w:rsid w:val="00D95328"/>
    <w:rsid w:val="00DA46AD"/>
    <w:rsid w:val="00DC2279"/>
    <w:rsid w:val="00DC592C"/>
    <w:rsid w:val="00DD0FDD"/>
    <w:rsid w:val="00DE62A0"/>
    <w:rsid w:val="00E038C4"/>
    <w:rsid w:val="00E10524"/>
    <w:rsid w:val="00E144DA"/>
    <w:rsid w:val="00E21A24"/>
    <w:rsid w:val="00E31672"/>
    <w:rsid w:val="00E329B2"/>
    <w:rsid w:val="00E827DE"/>
    <w:rsid w:val="00E93880"/>
    <w:rsid w:val="00EA3AD9"/>
    <w:rsid w:val="00EA4214"/>
    <w:rsid w:val="00EA79CC"/>
    <w:rsid w:val="00ED7288"/>
    <w:rsid w:val="00EE37C6"/>
    <w:rsid w:val="00F00EA8"/>
    <w:rsid w:val="00F139E5"/>
    <w:rsid w:val="00F21A0B"/>
    <w:rsid w:val="00F7302C"/>
    <w:rsid w:val="00F80524"/>
    <w:rsid w:val="00F8579E"/>
    <w:rsid w:val="00F85C00"/>
    <w:rsid w:val="00FB70CE"/>
    <w:rsid w:val="00FD40B0"/>
    <w:rsid w:val="00FD5239"/>
    <w:rsid w:val="00FE4F6F"/>
    <w:rsid w:val="00FF5A3F"/>
    <w:rsid w:val="00FF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66D9AB"/>
  <w15:chartTrackingRefBased/>
  <w15:docId w15:val="{7B96E6BA-C1B9-4704-A64C-7F4A77504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DCA"/>
    <w:pPr>
      <w:ind w:firstLineChars="200" w:firstLine="420"/>
    </w:pPr>
  </w:style>
  <w:style w:type="character" w:styleId="a4">
    <w:name w:val="Intense Emphasis"/>
    <w:basedOn w:val="a0"/>
    <w:uiPriority w:val="21"/>
    <w:qFormat/>
    <w:rsid w:val="00560DCA"/>
    <w:rPr>
      <w:i/>
      <w:iCs/>
      <w:color w:val="4472C4" w:themeColor="accent1"/>
    </w:rPr>
  </w:style>
  <w:style w:type="paragraph" w:styleId="a5">
    <w:name w:val="header"/>
    <w:basedOn w:val="a"/>
    <w:link w:val="a6"/>
    <w:uiPriority w:val="99"/>
    <w:unhideWhenUsed/>
    <w:rsid w:val="00E316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3167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316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31672"/>
    <w:rPr>
      <w:sz w:val="18"/>
      <w:szCs w:val="18"/>
    </w:rPr>
  </w:style>
  <w:style w:type="character" w:styleId="a9">
    <w:name w:val="Placeholder Text"/>
    <w:basedOn w:val="a0"/>
    <w:uiPriority w:val="99"/>
    <w:semiHidden/>
    <w:rsid w:val="009D2CCA"/>
    <w:rPr>
      <w:color w:val="808080"/>
    </w:rPr>
  </w:style>
  <w:style w:type="paragraph" w:styleId="aa">
    <w:name w:val="Revision"/>
    <w:hidden/>
    <w:uiPriority w:val="99"/>
    <w:semiHidden/>
    <w:rsid w:val="009D2C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9.xml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63" Type="http://schemas.openxmlformats.org/officeDocument/2006/relationships/image" Target="media/image40.png"/><Relationship Id="rId84" Type="http://schemas.openxmlformats.org/officeDocument/2006/relationships/image" Target="media/image58.png"/><Relationship Id="rId138" Type="http://schemas.openxmlformats.org/officeDocument/2006/relationships/image" Target="media/image87.png"/><Relationship Id="rId159" Type="http://schemas.openxmlformats.org/officeDocument/2006/relationships/customXml" Target="ink/ink43.xml"/><Relationship Id="rId170" Type="http://schemas.openxmlformats.org/officeDocument/2006/relationships/image" Target="media/image740.png"/><Relationship Id="rId191" Type="http://schemas.openxmlformats.org/officeDocument/2006/relationships/customXml" Target="ink/ink57.xml"/><Relationship Id="rId205" Type="http://schemas.openxmlformats.org/officeDocument/2006/relationships/customXml" Target="ink/ink63.xml"/><Relationship Id="rId226" Type="http://schemas.openxmlformats.org/officeDocument/2006/relationships/customXml" Target="ink/ink73.xml"/><Relationship Id="rId247" Type="http://schemas.openxmlformats.org/officeDocument/2006/relationships/theme" Target="theme/theme1.xml"/><Relationship Id="rId107" Type="http://schemas.openxmlformats.org/officeDocument/2006/relationships/customXml" Target="ink/ink24.xml"/><Relationship Id="rId11" Type="http://schemas.openxmlformats.org/officeDocument/2006/relationships/customXml" Target="ink/ink2.xml"/><Relationship Id="rId32" Type="http://schemas.openxmlformats.org/officeDocument/2006/relationships/image" Target="media/image17.png"/><Relationship Id="rId53" Type="http://schemas.openxmlformats.org/officeDocument/2006/relationships/image" Target="media/image33.png"/><Relationship Id="rId74" Type="http://schemas.openxmlformats.org/officeDocument/2006/relationships/image" Target="media/image49.png"/><Relationship Id="rId128" Type="http://schemas.openxmlformats.org/officeDocument/2006/relationships/customXml" Target="ink/ink31.xml"/><Relationship Id="rId149" Type="http://schemas.openxmlformats.org/officeDocument/2006/relationships/image" Target="media/image93.png"/><Relationship Id="rId5" Type="http://schemas.openxmlformats.org/officeDocument/2006/relationships/webSettings" Target="webSettings.xml"/><Relationship Id="rId95" Type="http://schemas.openxmlformats.org/officeDocument/2006/relationships/image" Target="media/image67.png"/><Relationship Id="rId160" Type="http://schemas.openxmlformats.org/officeDocument/2006/relationships/image" Target="media/image690.png"/><Relationship Id="rId181" Type="http://schemas.openxmlformats.org/officeDocument/2006/relationships/image" Target="media/image98.png"/><Relationship Id="rId216" Type="http://schemas.openxmlformats.org/officeDocument/2006/relationships/customXml" Target="ink/ink68.xml"/><Relationship Id="rId237" Type="http://schemas.openxmlformats.org/officeDocument/2006/relationships/image" Target="media/image126.png"/><Relationship Id="rId22" Type="http://schemas.openxmlformats.org/officeDocument/2006/relationships/image" Target="media/image10.png"/><Relationship Id="rId43" Type="http://schemas.openxmlformats.org/officeDocument/2006/relationships/customXml" Target="ink/ink11.xml"/><Relationship Id="rId64" Type="http://schemas.openxmlformats.org/officeDocument/2006/relationships/image" Target="media/image41.png"/><Relationship Id="rId118" Type="http://schemas.openxmlformats.org/officeDocument/2006/relationships/image" Target="media/image75.png"/><Relationship Id="rId139" Type="http://schemas.openxmlformats.org/officeDocument/2006/relationships/customXml" Target="ink/ink34.xml"/><Relationship Id="rId85" Type="http://schemas.openxmlformats.org/officeDocument/2006/relationships/image" Target="media/image59.png"/><Relationship Id="rId150" Type="http://schemas.openxmlformats.org/officeDocument/2006/relationships/image" Target="media/image94.png"/><Relationship Id="rId171" Type="http://schemas.openxmlformats.org/officeDocument/2006/relationships/customXml" Target="ink/ink49.xml"/><Relationship Id="rId192" Type="http://schemas.openxmlformats.org/officeDocument/2006/relationships/image" Target="media/image102.png"/><Relationship Id="rId206" Type="http://schemas.openxmlformats.org/officeDocument/2006/relationships/image" Target="media/image110.png"/><Relationship Id="rId227" Type="http://schemas.openxmlformats.org/officeDocument/2006/relationships/image" Target="media/image121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701.png"/><Relationship Id="rId129" Type="http://schemas.openxmlformats.org/officeDocument/2006/relationships/image" Target="media/image550.png"/><Relationship Id="rId54" Type="http://schemas.openxmlformats.org/officeDocument/2006/relationships/image" Target="media/image34.png"/><Relationship Id="rId75" Type="http://schemas.openxmlformats.org/officeDocument/2006/relationships/image" Target="media/image50.png"/><Relationship Id="rId96" Type="http://schemas.openxmlformats.org/officeDocument/2006/relationships/image" Target="media/image68.png"/><Relationship Id="rId140" Type="http://schemas.openxmlformats.org/officeDocument/2006/relationships/image" Target="media/image88.png"/><Relationship Id="rId161" Type="http://schemas.openxmlformats.org/officeDocument/2006/relationships/customXml" Target="ink/ink44.xml"/><Relationship Id="rId182" Type="http://schemas.openxmlformats.org/officeDocument/2006/relationships/customXml" Target="ink/ink53.xml"/><Relationship Id="rId217" Type="http://schemas.openxmlformats.org/officeDocument/2006/relationships/image" Target="media/image116.png"/><Relationship Id="rId6" Type="http://schemas.openxmlformats.org/officeDocument/2006/relationships/footnotes" Target="footnotes.xml"/><Relationship Id="rId238" Type="http://schemas.openxmlformats.org/officeDocument/2006/relationships/customXml" Target="ink/ink79.xml"/><Relationship Id="rId23" Type="http://schemas.openxmlformats.org/officeDocument/2006/relationships/image" Target="media/image11.png"/><Relationship Id="rId119" Type="http://schemas.openxmlformats.org/officeDocument/2006/relationships/image" Target="media/image76.png"/><Relationship Id="rId44" Type="http://schemas.openxmlformats.org/officeDocument/2006/relationships/image" Target="media/image26.png"/><Relationship Id="rId65" Type="http://schemas.openxmlformats.org/officeDocument/2006/relationships/customXml" Target="ink/ink17.xml"/><Relationship Id="rId86" Type="http://schemas.openxmlformats.org/officeDocument/2006/relationships/customXml" Target="ink/ink20.xml"/><Relationship Id="rId130" Type="http://schemas.openxmlformats.org/officeDocument/2006/relationships/customXml" Target="ink/ink32.xml"/><Relationship Id="rId151" Type="http://schemas.openxmlformats.org/officeDocument/2006/relationships/customXml" Target="ink/ink39.xml"/><Relationship Id="rId172" Type="http://schemas.openxmlformats.org/officeDocument/2006/relationships/image" Target="media/image750.png"/><Relationship Id="rId193" Type="http://schemas.openxmlformats.org/officeDocument/2006/relationships/customXml" Target="ink/ink58.xml"/><Relationship Id="rId207" Type="http://schemas.openxmlformats.org/officeDocument/2006/relationships/customXml" Target="ink/ink64.xml"/><Relationship Id="rId228" Type="http://schemas.openxmlformats.org/officeDocument/2006/relationships/customXml" Target="ink/ink74.xml"/><Relationship Id="rId13" Type="http://schemas.openxmlformats.org/officeDocument/2006/relationships/customXml" Target="ink/ink3.xml"/><Relationship Id="rId109" Type="http://schemas.openxmlformats.org/officeDocument/2006/relationships/customXml" Target="ink/ink25.xml"/><Relationship Id="rId34" Type="http://schemas.openxmlformats.org/officeDocument/2006/relationships/image" Target="media/image19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69.png"/><Relationship Id="rId120" Type="http://schemas.openxmlformats.org/officeDocument/2006/relationships/image" Target="media/image77.png"/><Relationship Id="rId141" Type="http://schemas.openxmlformats.org/officeDocument/2006/relationships/customXml" Target="ink/ink35.xml"/><Relationship Id="rId7" Type="http://schemas.openxmlformats.org/officeDocument/2006/relationships/endnotes" Target="endnotes.xml"/><Relationship Id="rId162" Type="http://schemas.openxmlformats.org/officeDocument/2006/relationships/image" Target="media/image700.png"/><Relationship Id="rId183" Type="http://schemas.openxmlformats.org/officeDocument/2006/relationships/image" Target="media/image99.png"/><Relationship Id="rId218" Type="http://schemas.openxmlformats.org/officeDocument/2006/relationships/customXml" Target="ink/ink69.xml"/><Relationship Id="rId239" Type="http://schemas.openxmlformats.org/officeDocument/2006/relationships/image" Target="media/image127.png"/><Relationship Id="rId24" Type="http://schemas.openxmlformats.org/officeDocument/2006/relationships/image" Target="media/image12.png"/><Relationship Id="rId45" Type="http://schemas.openxmlformats.org/officeDocument/2006/relationships/customXml" Target="ink/ink12.xml"/><Relationship Id="rId66" Type="http://schemas.openxmlformats.org/officeDocument/2006/relationships/image" Target="media/image42.png"/><Relationship Id="rId87" Type="http://schemas.openxmlformats.org/officeDocument/2006/relationships/image" Target="media/image410.png"/><Relationship Id="rId110" Type="http://schemas.openxmlformats.org/officeDocument/2006/relationships/image" Target="media/image710.png"/><Relationship Id="rId131" Type="http://schemas.openxmlformats.org/officeDocument/2006/relationships/image" Target="media/image560.png"/><Relationship Id="rId152" Type="http://schemas.openxmlformats.org/officeDocument/2006/relationships/image" Target="media/image650.png"/><Relationship Id="rId173" Type="http://schemas.openxmlformats.org/officeDocument/2006/relationships/image" Target="media/image96.png"/><Relationship Id="rId194" Type="http://schemas.openxmlformats.org/officeDocument/2006/relationships/image" Target="media/image103.png"/><Relationship Id="rId208" Type="http://schemas.openxmlformats.org/officeDocument/2006/relationships/image" Target="media/image111.png"/><Relationship Id="rId229" Type="http://schemas.openxmlformats.org/officeDocument/2006/relationships/image" Target="media/image122.png"/><Relationship Id="rId240" Type="http://schemas.openxmlformats.org/officeDocument/2006/relationships/customXml" Target="ink/ink80.xml"/><Relationship Id="rId14" Type="http://schemas.openxmlformats.org/officeDocument/2006/relationships/image" Target="media/image4.png"/><Relationship Id="rId35" Type="http://schemas.openxmlformats.org/officeDocument/2006/relationships/image" Target="media/image20.png"/><Relationship Id="rId56" Type="http://schemas.openxmlformats.org/officeDocument/2006/relationships/customXml" Target="ink/ink14.xml"/><Relationship Id="rId77" Type="http://schemas.openxmlformats.org/officeDocument/2006/relationships/customXml" Target="ink/ink19.xml"/><Relationship Id="rId100" Type="http://schemas.openxmlformats.org/officeDocument/2006/relationships/image" Target="media/image72.png"/><Relationship Id="rId8" Type="http://schemas.openxmlformats.org/officeDocument/2006/relationships/image" Target="media/image1.png"/><Relationship Id="rId98" Type="http://schemas.openxmlformats.org/officeDocument/2006/relationships/image" Target="media/image70.png"/><Relationship Id="rId121" Type="http://schemas.openxmlformats.org/officeDocument/2006/relationships/image" Target="media/image78.png"/><Relationship Id="rId142" Type="http://schemas.openxmlformats.org/officeDocument/2006/relationships/image" Target="media/image89.png"/><Relationship Id="rId163" Type="http://schemas.openxmlformats.org/officeDocument/2006/relationships/customXml" Target="ink/ink45.xml"/><Relationship Id="rId184" Type="http://schemas.openxmlformats.org/officeDocument/2006/relationships/customXml" Target="ink/ink54.xml"/><Relationship Id="rId219" Type="http://schemas.openxmlformats.org/officeDocument/2006/relationships/image" Target="media/image117.png"/><Relationship Id="rId230" Type="http://schemas.openxmlformats.org/officeDocument/2006/relationships/customXml" Target="ink/ink75.xml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3.png"/><Relationship Id="rId88" Type="http://schemas.openxmlformats.org/officeDocument/2006/relationships/image" Target="media/image60.png"/><Relationship Id="rId111" Type="http://schemas.openxmlformats.org/officeDocument/2006/relationships/customXml" Target="ink/ink26.xml"/><Relationship Id="rId132" Type="http://schemas.openxmlformats.org/officeDocument/2006/relationships/customXml" Target="ink/ink33.xml"/><Relationship Id="rId153" Type="http://schemas.openxmlformats.org/officeDocument/2006/relationships/customXml" Target="ink/ink40.xml"/><Relationship Id="rId174" Type="http://schemas.openxmlformats.org/officeDocument/2006/relationships/customXml" Target="ink/ink50.xml"/><Relationship Id="rId195" Type="http://schemas.openxmlformats.org/officeDocument/2006/relationships/image" Target="media/image104.png"/><Relationship Id="rId209" Type="http://schemas.openxmlformats.org/officeDocument/2006/relationships/customXml" Target="ink/ink65.xml"/><Relationship Id="rId220" Type="http://schemas.openxmlformats.org/officeDocument/2006/relationships/customXml" Target="ink/ink70.xml"/><Relationship Id="rId241" Type="http://schemas.openxmlformats.org/officeDocument/2006/relationships/image" Target="media/image128.png"/><Relationship Id="rId15" Type="http://schemas.openxmlformats.org/officeDocument/2006/relationships/image" Target="media/image5.png"/><Relationship Id="rId36" Type="http://schemas.openxmlformats.org/officeDocument/2006/relationships/image" Target="media/image21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customXml" Target="ink/ink18.xml"/><Relationship Id="rId78" Type="http://schemas.openxmlformats.org/officeDocument/2006/relationships/image" Target="media/image52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customXml" Target="ink/ink21.xml"/><Relationship Id="rId122" Type="http://schemas.openxmlformats.org/officeDocument/2006/relationships/image" Target="media/image79.png"/><Relationship Id="rId143" Type="http://schemas.openxmlformats.org/officeDocument/2006/relationships/customXml" Target="ink/ink36.xml"/><Relationship Id="rId148" Type="http://schemas.openxmlformats.org/officeDocument/2006/relationships/customXml" Target="ink/ink38.xml"/><Relationship Id="rId164" Type="http://schemas.openxmlformats.org/officeDocument/2006/relationships/image" Target="media/image95.png"/><Relationship Id="rId169" Type="http://schemas.openxmlformats.org/officeDocument/2006/relationships/customXml" Target="ink/ink48.xml"/><Relationship Id="rId185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80" Type="http://schemas.openxmlformats.org/officeDocument/2006/relationships/image" Target="media/image97.png"/><Relationship Id="rId210" Type="http://schemas.openxmlformats.org/officeDocument/2006/relationships/image" Target="media/image112.png"/><Relationship Id="rId215" Type="http://schemas.openxmlformats.org/officeDocument/2006/relationships/image" Target="media/image115.png"/><Relationship Id="rId236" Type="http://schemas.openxmlformats.org/officeDocument/2006/relationships/customXml" Target="ink/ink78.xml"/><Relationship Id="rId26" Type="http://schemas.openxmlformats.org/officeDocument/2006/relationships/customXml" Target="ink/ink6.xml"/><Relationship Id="rId231" Type="http://schemas.openxmlformats.org/officeDocument/2006/relationships/image" Target="media/image123.png"/><Relationship Id="rId47" Type="http://schemas.openxmlformats.org/officeDocument/2006/relationships/image" Target="media/image28.png"/><Relationship Id="rId68" Type="http://schemas.openxmlformats.org/officeDocument/2006/relationships/image" Target="media/image44.png"/><Relationship Id="rId89" Type="http://schemas.openxmlformats.org/officeDocument/2006/relationships/image" Target="media/image61.png"/><Relationship Id="rId112" Type="http://schemas.openxmlformats.org/officeDocument/2006/relationships/image" Target="media/image721.png"/><Relationship Id="rId133" Type="http://schemas.openxmlformats.org/officeDocument/2006/relationships/image" Target="media/image570.png"/><Relationship Id="rId154" Type="http://schemas.openxmlformats.org/officeDocument/2006/relationships/image" Target="media/image660.png"/><Relationship Id="rId175" Type="http://schemas.openxmlformats.org/officeDocument/2006/relationships/image" Target="media/image770.png"/><Relationship Id="rId196" Type="http://schemas.openxmlformats.org/officeDocument/2006/relationships/image" Target="media/image105.png"/><Relationship Id="rId200" Type="http://schemas.openxmlformats.org/officeDocument/2006/relationships/image" Target="media/image107.png"/><Relationship Id="rId16" Type="http://schemas.openxmlformats.org/officeDocument/2006/relationships/customXml" Target="ink/ink4.xml"/><Relationship Id="rId221" Type="http://schemas.openxmlformats.org/officeDocument/2006/relationships/image" Target="media/image118.png"/><Relationship Id="rId242" Type="http://schemas.openxmlformats.org/officeDocument/2006/relationships/header" Target="header1.xml"/><Relationship Id="rId37" Type="http://schemas.openxmlformats.org/officeDocument/2006/relationships/image" Target="media/image22.png"/><Relationship Id="rId58" Type="http://schemas.openxmlformats.org/officeDocument/2006/relationships/customXml" Target="ink/ink15.xml"/><Relationship Id="rId79" Type="http://schemas.openxmlformats.org/officeDocument/2006/relationships/image" Target="media/image53.png"/><Relationship Id="rId102" Type="http://schemas.openxmlformats.org/officeDocument/2006/relationships/image" Target="media/image671.png"/><Relationship Id="rId123" Type="http://schemas.openxmlformats.org/officeDocument/2006/relationships/image" Target="media/image80.png"/><Relationship Id="rId144" Type="http://schemas.openxmlformats.org/officeDocument/2006/relationships/image" Target="media/image90.png"/><Relationship Id="rId90" Type="http://schemas.openxmlformats.org/officeDocument/2006/relationships/image" Target="media/image62.png"/><Relationship Id="rId165" Type="http://schemas.openxmlformats.org/officeDocument/2006/relationships/customXml" Target="ink/ink46.xml"/><Relationship Id="rId186" Type="http://schemas.openxmlformats.org/officeDocument/2006/relationships/customXml" Target="ink/ink55.xml"/><Relationship Id="rId211" Type="http://schemas.openxmlformats.org/officeDocument/2006/relationships/customXml" Target="ink/ink66.xml"/><Relationship Id="rId232" Type="http://schemas.openxmlformats.org/officeDocument/2006/relationships/customXml" Target="ink/ink76.xml"/><Relationship Id="rId27" Type="http://schemas.openxmlformats.org/officeDocument/2006/relationships/image" Target="media/image14.png"/><Relationship Id="rId48" Type="http://schemas.openxmlformats.org/officeDocument/2006/relationships/customXml" Target="ink/ink13.xml"/><Relationship Id="rId69" Type="http://schemas.openxmlformats.org/officeDocument/2006/relationships/image" Target="media/image45.png"/><Relationship Id="rId113" Type="http://schemas.openxmlformats.org/officeDocument/2006/relationships/customXml" Target="ink/ink27.xml"/><Relationship Id="rId134" Type="http://schemas.openxmlformats.org/officeDocument/2006/relationships/image" Target="media/image83.png"/><Relationship Id="rId80" Type="http://schemas.openxmlformats.org/officeDocument/2006/relationships/image" Target="media/image54.png"/><Relationship Id="rId155" Type="http://schemas.openxmlformats.org/officeDocument/2006/relationships/customXml" Target="ink/ink41.xml"/><Relationship Id="rId176" Type="http://schemas.openxmlformats.org/officeDocument/2006/relationships/customXml" Target="ink/ink51.xml"/><Relationship Id="rId197" Type="http://schemas.openxmlformats.org/officeDocument/2006/relationships/customXml" Target="ink/ink59.xml"/><Relationship Id="rId201" Type="http://schemas.openxmlformats.org/officeDocument/2006/relationships/customXml" Target="ink/ink61.xml"/><Relationship Id="rId222" Type="http://schemas.openxmlformats.org/officeDocument/2006/relationships/customXml" Target="ink/ink71.xml"/><Relationship Id="rId243" Type="http://schemas.openxmlformats.org/officeDocument/2006/relationships/footer" Target="footer1.xml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37.png"/><Relationship Id="rId103" Type="http://schemas.openxmlformats.org/officeDocument/2006/relationships/customXml" Target="ink/ink22.xml"/><Relationship Id="rId124" Type="http://schemas.openxmlformats.org/officeDocument/2006/relationships/image" Target="media/image81.png"/><Relationship Id="rId70" Type="http://schemas.openxmlformats.org/officeDocument/2006/relationships/image" Target="media/image46.png"/><Relationship Id="rId91" Type="http://schemas.openxmlformats.org/officeDocument/2006/relationships/image" Target="media/image63.png"/><Relationship Id="rId145" Type="http://schemas.openxmlformats.org/officeDocument/2006/relationships/customXml" Target="ink/ink37.xml"/><Relationship Id="rId166" Type="http://schemas.openxmlformats.org/officeDocument/2006/relationships/image" Target="media/image720.png"/><Relationship Id="rId187" Type="http://schemas.openxmlformats.org/officeDocument/2006/relationships/image" Target="media/image830.png"/><Relationship Id="rId1" Type="http://schemas.openxmlformats.org/officeDocument/2006/relationships/customXml" Target="../customXml/item1.xml"/><Relationship Id="rId212" Type="http://schemas.openxmlformats.org/officeDocument/2006/relationships/image" Target="media/image113.png"/><Relationship Id="rId233" Type="http://schemas.openxmlformats.org/officeDocument/2006/relationships/image" Target="media/image124.png"/><Relationship Id="rId28" Type="http://schemas.openxmlformats.org/officeDocument/2006/relationships/customXml" Target="ink/ink7.xml"/><Relationship Id="rId49" Type="http://schemas.openxmlformats.org/officeDocument/2006/relationships/image" Target="media/image29.png"/><Relationship Id="rId114" Type="http://schemas.openxmlformats.org/officeDocument/2006/relationships/image" Target="media/image73.png"/><Relationship Id="rId60" Type="http://schemas.openxmlformats.org/officeDocument/2006/relationships/customXml" Target="ink/ink16.xml"/><Relationship Id="rId81" Type="http://schemas.openxmlformats.org/officeDocument/2006/relationships/image" Target="media/image55.png"/><Relationship Id="rId135" Type="http://schemas.openxmlformats.org/officeDocument/2006/relationships/image" Target="media/image84.png"/><Relationship Id="rId156" Type="http://schemas.openxmlformats.org/officeDocument/2006/relationships/image" Target="media/image670.png"/><Relationship Id="rId177" Type="http://schemas.openxmlformats.org/officeDocument/2006/relationships/image" Target="media/image780.png"/><Relationship Id="rId198" Type="http://schemas.openxmlformats.org/officeDocument/2006/relationships/image" Target="media/image106.png"/><Relationship Id="rId202" Type="http://schemas.openxmlformats.org/officeDocument/2006/relationships/image" Target="media/image108.png"/><Relationship Id="rId223" Type="http://schemas.openxmlformats.org/officeDocument/2006/relationships/image" Target="media/image119.png"/><Relationship Id="rId244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customXml" Target="ink/ink9.xml"/><Relationship Id="rId50" Type="http://schemas.openxmlformats.org/officeDocument/2006/relationships/image" Target="media/image30.png"/><Relationship Id="rId104" Type="http://schemas.openxmlformats.org/officeDocument/2006/relationships/image" Target="media/image681.png"/><Relationship Id="rId125" Type="http://schemas.openxmlformats.org/officeDocument/2006/relationships/image" Target="media/image82.png"/><Relationship Id="rId146" Type="http://schemas.openxmlformats.org/officeDocument/2006/relationships/image" Target="media/image91.png"/><Relationship Id="rId167" Type="http://schemas.openxmlformats.org/officeDocument/2006/relationships/customXml" Target="ink/ink47.xml"/><Relationship Id="rId188" Type="http://schemas.openxmlformats.org/officeDocument/2006/relationships/customXml" Target="ink/ink56.xml"/><Relationship Id="rId71" Type="http://schemas.openxmlformats.org/officeDocument/2006/relationships/image" Target="media/image47.png"/><Relationship Id="rId92" Type="http://schemas.openxmlformats.org/officeDocument/2006/relationships/image" Target="media/image64.png"/><Relationship Id="rId213" Type="http://schemas.openxmlformats.org/officeDocument/2006/relationships/image" Target="media/image114.png"/><Relationship Id="rId234" Type="http://schemas.openxmlformats.org/officeDocument/2006/relationships/customXml" Target="ink/ink77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40" Type="http://schemas.openxmlformats.org/officeDocument/2006/relationships/image" Target="media/image24.png"/><Relationship Id="rId115" Type="http://schemas.openxmlformats.org/officeDocument/2006/relationships/customXml" Target="ink/ink28.xml"/><Relationship Id="rId136" Type="http://schemas.openxmlformats.org/officeDocument/2006/relationships/image" Target="media/image85.png"/><Relationship Id="rId157" Type="http://schemas.openxmlformats.org/officeDocument/2006/relationships/customXml" Target="ink/ink42.xml"/><Relationship Id="rId178" Type="http://schemas.openxmlformats.org/officeDocument/2006/relationships/customXml" Target="ink/ink52.xml"/><Relationship Id="rId61" Type="http://schemas.openxmlformats.org/officeDocument/2006/relationships/image" Target="media/image38.png"/><Relationship Id="rId82" Type="http://schemas.openxmlformats.org/officeDocument/2006/relationships/image" Target="media/image56.png"/><Relationship Id="rId199" Type="http://schemas.openxmlformats.org/officeDocument/2006/relationships/customXml" Target="ink/ink60.xml"/><Relationship Id="rId203" Type="http://schemas.openxmlformats.org/officeDocument/2006/relationships/customXml" Target="ink/ink62.xml"/><Relationship Id="rId19" Type="http://schemas.openxmlformats.org/officeDocument/2006/relationships/image" Target="media/image8.png"/><Relationship Id="rId224" Type="http://schemas.openxmlformats.org/officeDocument/2006/relationships/customXml" Target="ink/ink72.xml"/><Relationship Id="rId245" Type="http://schemas.microsoft.com/office/2011/relationships/people" Target="people.xml"/><Relationship Id="rId30" Type="http://schemas.openxmlformats.org/officeDocument/2006/relationships/customXml" Target="ink/ink8.xml"/><Relationship Id="rId105" Type="http://schemas.openxmlformats.org/officeDocument/2006/relationships/customXml" Target="ink/ink23.xml"/><Relationship Id="rId126" Type="http://schemas.openxmlformats.org/officeDocument/2006/relationships/customXml" Target="ink/ink30.xml"/><Relationship Id="rId147" Type="http://schemas.openxmlformats.org/officeDocument/2006/relationships/image" Target="media/image92.png"/><Relationship Id="rId168" Type="http://schemas.openxmlformats.org/officeDocument/2006/relationships/image" Target="media/image730.png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93" Type="http://schemas.openxmlformats.org/officeDocument/2006/relationships/image" Target="media/image65.png"/><Relationship Id="rId189" Type="http://schemas.openxmlformats.org/officeDocument/2006/relationships/image" Target="media/image840.png"/><Relationship Id="rId3" Type="http://schemas.openxmlformats.org/officeDocument/2006/relationships/styles" Target="styles.xml"/><Relationship Id="rId214" Type="http://schemas.openxmlformats.org/officeDocument/2006/relationships/customXml" Target="ink/ink67.xml"/><Relationship Id="rId235" Type="http://schemas.openxmlformats.org/officeDocument/2006/relationships/image" Target="media/image125.png"/><Relationship Id="rId116" Type="http://schemas.openxmlformats.org/officeDocument/2006/relationships/image" Target="media/image74.png"/><Relationship Id="rId137" Type="http://schemas.openxmlformats.org/officeDocument/2006/relationships/image" Target="media/image86.png"/><Relationship Id="rId158" Type="http://schemas.openxmlformats.org/officeDocument/2006/relationships/image" Target="media/image680.png"/><Relationship Id="rId20" Type="http://schemas.openxmlformats.org/officeDocument/2006/relationships/customXml" Target="ink/ink5.xml"/><Relationship Id="rId41" Type="http://schemas.openxmlformats.org/officeDocument/2006/relationships/customXml" Target="ink/ink10.xml"/><Relationship Id="rId62" Type="http://schemas.openxmlformats.org/officeDocument/2006/relationships/image" Target="media/image39.png"/><Relationship Id="rId83" Type="http://schemas.openxmlformats.org/officeDocument/2006/relationships/image" Target="media/image57.png"/><Relationship Id="rId179" Type="http://schemas.openxmlformats.org/officeDocument/2006/relationships/image" Target="media/image790.png"/><Relationship Id="rId190" Type="http://schemas.openxmlformats.org/officeDocument/2006/relationships/image" Target="media/image101.png"/><Relationship Id="rId204" Type="http://schemas.openxmlformats.org/officeDocument/2006/relationships/image" Target="media/image109.png"/><Relationship Id="rId225" Type="http://schemas.openxmlformats.org/officeDocument/2006/relationships/image" Target="media/image120.png"/><Relationship Id="rId246" Type="http://schemas.openxmlformats.org/officeDocument/2006/relationships/glossaryDocument" Target="glossary/document.xml"/><Relationship Id="rId106" Type="http://schemas.openxmlformats.org/officeDocument/2006/relationships/image" Target="media/image691.png"/><Relationship Id="rId127" Type="http://schemas.openxmlformats.org/officeDocument/2006/relationships/image" Target="media/image5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76F868FD7B047CDB9CDAA29A88A001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8F5D4C2-A698-4316-8F8D-99F9529F20AB}"/>
      </w:docPartPr>
      <w:docPartBody>
        <w:p w:rsidR="00000000" w:rsidRDefault="00000000">
          <w:pPr>
            <w:pStyle w:val="976F868FD7B047CDB9CDAA29A88A0019"/>
          </w:pPr>
          <w:r w:rsidRPr="00CF5DE7">
            <w:rPr>
              <w:rStyle w:val="a3"/>
            </w:rPr>
            <w:t>在此处键入公式。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1CA"/>
    <w:rsid w:val="0087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976F868FD7B047CDB9CDAA29A88A0019">
    <w:name w:val="976F868FD7B047CDB9CDAA29A88A001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2:05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1102 24575,'2'-8'0,"-1"1"0,1 0 0,1-1 0,-1 1 0,1 0 0,0 0 0,1 1 0,0-1 0,0 1 0,0 0 0,6-7 0,-1 1 0,189-243-304,-153 200-757</inkml:trace>
  <inkml:trace contextRef="#ctx0" brushRef="#br0" timeOffset="1284.12">146 521 24575,'6'-1'0,"1"0"0,-1-1 0,1 1 0,-1-1 0,11-6 0,8-1 0,-8 3 0,1 1 0,1 1 0,-1 0 0,1 1 0,-1 1 0,1 1 0,21 1 0,-38 1 0,0 0 0,1-1 0,-1 1 0,0 0 0,0 0 0,1 0 0,-1 0 0,0 1 0,0-1 0,0 1 0,0-1 0,-1 1 0,1 0 0,0-1 0,-1 1 0,1 0 0,-1 0 0,1 0 0,-1 0 0,0 1 0,0-1 0,0 0 0,1 5 0,2 5 0,-1 1 0,0 0 0,2 14 0,-5-20 0,8 62-682,-2 112-1,-6-169-6143</inkml:trace>
  <inkml:trace contextRef="#ctx0" brushRef="#br0" timeOffset="3286.33">811 327 24575,'2'0'0,"3"0"0,10 0 0,12 0 0,9 0 0,4 0 0,2 0 0,-2 0 0,-4 0 0,-6 0 0,-7 0-8191</inkml:trace>
  <inkml:trace contextRef="#ctx0" brushRef="#br0" timeOffset="4065.71">1016 195 24575,'-20'664'0,"18"-644"0,-13 120 0,15-139 0,0-1 0,0 0 0,0 1 0,0-1 0,0 0 0,0 1 0,0-1 0,0 0 0,0 1 0,0-1 0,0 0 0,-1 1 0,1-1 0,0 0 0,0 1 0,0-1 0,0 0 0,0 1 0,-1-1 0,1 0 0,0 0 0,0 1 0,-1-1 0,1 0 0,0 0 0,0 0 0,-1 1 0,1-1 0,0 0 0,-1 0 0,1 0 0,0 0 0,0 0 0,-1 0 0,1 1 0,0-1 0,-1 0 0,1 0 0,0 0 0,-1 0 0,1 0 0,0 0 0,-1 0 0,1 0 0,0-1 0,-1 1 0,1 0 0,0 0 0,-1 0 0,1 0 0,0 0 0,-1 0 0,1-1 0,0 1 0,0 0 0,-1 0 0,1 0 0,0-1 0,0 1 0,-1 0 0,1 0 0,0-1 0,-18-19 0,16 17 0,-21-26-98,-54-75-1169,64 82-5559</inkml:trace>
  <inkml:trace contextRef="#ctx0" brushRef="#br0" timeOffset="4460.92">798 788 24575,'0'-2'0,"-2"-1"0,-1-1 0,2-3 0,6-8 0,10-6 0,6-3 0,7-6 0,5-2 0,3 0 0,-2 4 0,-2 3 0,-4 2 0,-6 7 0,-5 3 0,-7 4-8191</inkml:trace>
  <inkml:trace contextRef="#ctx0" brushRef="#br0" timeOffset="5065.41">1378 146 24575,'0'2'0,"-2"5"0,-5 7 0,-3 6 0,-4 3 0,-2 0 0,0 0 0,1-2 0,0-2 0,1-4 0,4-6-8191</inkml:trace>
  <inkml:trace contextRef="#ctx0" brushRef="#br0" timeOffset="5744.4">1209 123 24575,'-2'108'0,"6"133"0,-3-235 0,-1 0 0,1 0 0,0 0 0,1 0 0,-1 0 0,5 10 0,-4-14 0,-1 0 0,0 0 0,1 0 0,-1 0 0,1-1 0,0 1 0,-1 0 0,1-1 0,0 1 0,0-1 0,0 0 0,0 0 0,0 0 0,1 0 0,-1 0 0,0 0 0,0 0 0,1-1 0,3 1 0,6 2-170,0-1-1,0 0 0,0-1 1,1-1-1,-1 0 0,0 0 1,25-5-1,-28 2-6655</inkml:trace>
  <inkml:trace contextRef="#ctx0" brushRef="#br0" timeOffset="6287.28">1185 715 24575,'0'2'0,"0"5"0,0 5 0,-4 7 0,-2 17 0,1 10 0,1 10 0,1 5 0,1 2 0,1-3 0,0-7 0,1-11 0,0-14 0,-1-16 0</inkml:trace>
  <inkml:trace contextRef="#ctx0" brushRef="#br0" timeOffset="6995.79">1174 788 24575,'2'-1'0,"0"0"0,1 1 0,-1-2 0,0 1 0,0 0 0,1 0 0,-1-1 0,0 1 0,0-1 0,-1 1 0,1-1 0,3-3 0,4-5 0,97-71 0,-89 69 0,1 1 0,0 0 0,1 2 0,28-11 0,-42 19 0,-1 1 0,0-1 0,0 1 0,0 0 0,0 0 0,1 0 0,-1 1 0,0-1 0,0 1 0,0 0 0,0 0 0,0 0 0,0 1 0,0-1 0,0 1 0,-1 0 0,1 0 0,-1 1 0,1-1 0,3 4 0,8 7 0,0 0 0,23 29 0,-35-39 0,5 5 0,-1-1 0,-1 1 0,0 0 0,0 1 0,0 0 0,-1 0 0,-1 0 0,1 0 0,-1 1 0,-1-1 0,0 1 0,0 0 0,1 14 0,1 36 0,-3 0 0,-6 73 0,4-131 5,0 0 0,-1 0 0,1 0 0,-1 0 0,1 0 0,-1 1 0,0-1 0,0 0 0,0 0 0,0-1 0,0 1 0,0 0 0,0 0 0,-1-1 0,1 1 0,-1 0 0,1-1 0,-1 1 0,0-1 0,1 0 0,-1 0 0,0 1 0,-4 0 0,2 0-154,-1-1 1,1 1-1,-1-1 1,1 0-1,-1-1 1,0 1-1,1-1 1,-1 0-1,-9-1 1,-3-1-6678</inkml:trace>
  <inkml:trace contextRef="#ctx0" brushRef="#br0" timeOffset="7423.44">1270 908 24575,'2'0'0,"5"-2"0,5-3 0,5 0 0,4 0 0,4-1 0,0 1 0,-2 1 0,-3-1 0,-5 1-8191</inkml:trace>
  <inkml:trace contextRef="#ctx0" brushRef="#br0" timeOffset="7915.54">1234 1078 24575,'2'0'0,"3"0"0,5 0 0,6 0 0,5 0 0,3 0 0,2 2 0,0 1 0,0 0 0,-1-1 0,0-1 0,-2 0 0,-3 0 0,-3-1 0,-2 0 0,-4 0-8191</inkml:trace>
  <inkml:trace contextRef="#ctx0" brushRef="#br0" timeOffset="8660.51">1657 1 24575,'2'0'0,"0"0"0,1 1 0,-1 0 0,0 0 0,0-1 0,0 1 0,0 1 0,0-1 0,0 0 0,0 0 0,0 1 0,0-1 0,0 1 0,-1-1 0,1 1 0,-1 0 0,1 0 0,-1 0 0,0 0 0,0 0 0,1 0 0,-2 0 0,1 0 0,0 0 0,1 3 0,2 9 0,0-1 0,5 25 0,-9-34 0,6 34 0,-1-1 0,-2 1 0,-2 1 0,-7 63 0,4-89-212,-1 0 1,-6 18-1,7-24-518,-2 3-6096</inkml:trace>
  <inkml:trace contextRef="#ctx0" brushRef="#br0" timeOffset="9659.51">1827 338 24575,'4'-3'0,"1"-1"0,0 1 0,-1 0 0,1 0 0,0 0 0,0 1 0,1-1 0,6-1 0,47-11 0,-43 12 0,-14 2 0,0 1 0,-1-1 0,1 1 0,-1 0 0,1 0 0,0 0 0,-1 0 0,1 0 0,-1 0 0,1 0 0,0 0 0,2 2 0,-3-2 0,-1 1 0,1-1 0,-1 1 0,1-1 0,-1 1 0,1 0 0,-1-1 0,1 1 0,-1 0 0,0-1 0,1 1 0,-1 0 0,0 0 0,0-1 0,0 1 0,1 0 0,-1 0 0,0-1 0,0 1 0,0 0 0,0 0 0,0 0 0,-1-1 0,1 1 0,0 0 0,0 0 0,0-1 0,-1 2 0,-3 12 0,0-1 0,-1 0 0,-1 0 0,0 0 0,0-1 0,-16 21 0,-55 65 0,59-83 0,15-13 0,0 1 0,1-1 0,-1 1 0,0-1 0,1 1 0,0 0 0,-4 5 0,6-7 0,0-1 0,0 1 0,1-1 0,-1 0 0,0 1 0,0-1 0,0 1 0,1-1 0,-1 0 0,0 1 0,1-1 0,-1 0 0,0 1 0,1-1 0,-1 0 0,0 0 0,1 1 0,-1-1 0,1 0 0,-1 0 0,0 0 0,1 1 0,-1-1 0,1 0 0,-1 0 0,1 0 0,-1 0 0,1 0 0,-1 0 0,0 0 0,1 0 0,-1 0 0,1 0 0,-1 0 0,1 0 0,0-1 0,23 2 0,-22-1 0,52-6 0,-53 6 0,-1 0 0,0 0 0,1 0 0,-1 1 0,0-1 0,0 0 0,1 0 0,-1 0 0,0 0 0,1 1 0,-1-1 0,0 0 0,0 0 0,0 1 0,1-1 0,-1 0 0,0 0 0,0 1 0,0-1 0,0 0 0,1 0 0,-1 1 0,0-1 0,0 0 0,0 1 0,0-1 0,0 0 0,0 1 0,0-1 0,0 0 0,0 1 0,0-1 0,0 0 0,0 1 0,0-1 0,0 0 0,0 0 0,0 1 0,0-1 0,-1 0 0,1 1 0,0-1 0,0 0 0,-1 1 0,-5 15 0,5-15 0,-39 71 0,25-47 0,1 1 0,-12 30 0,25-55 0,1-1 0,-1 1 0,1 0 0,-1 0 0,1 0 0,0 0 0,-1 0 0,1 0 0,0 0 0,0 0 0,0 0 0,0 1 0,0-1 0,0 0 0,0 0 0,0 0 0,0 0 0,1 0 0,-1 0 0,0 0 0,1 0 0,-1 0 0,1 0 0,-1 0 0,1-1 0,-1 1 0,1 0 0,-1 0 0,1 0 0,0-1 0,0 1 0,-1 0 0,1 0 0,0-1 0,0 1 0,0-1 0,0 1 0,0-1 0,0 1 0,0-1 0,0 0 0,0 1 0,0-1 0,0 0 0,0 0 0,0 0 0,0 0 0,0 0 0,0 0 0,0 0 0,2 0 0,7 0 0,0-1 0,1 0 0,19-5 0,-26 5 0,22-5-682,49-20-1,-54 17-6143</inkml:trace>
  <inkml:trace contextRef="#ctx0" brushRef="#br0" timeOffset="10052.93">2032 690 24575,'-2'0'0,"-3"9"0,0 6 0,-2 5 0,1 3 0,1 2 0,2 3 0,1 0 0,1-2 0,0-3 0,1-4 0,5-5 0,4-7 0,6-7 0,2-5 0,3-4 0,-1-5 0,-3 1-8191</inkml:trace>
  <inkml:trace contextRef="#ctx0" brushRef="#br0" timeOffset="10575.39">2081 412 24575,'2'0'0,"7"0"0,8-2 0,7-5 0,8-3 0,5 0 0,6 0 0,0-1 0,-1 0 0,-4 1 0,-6 3 0,-7 0 0,-7 2-8191</inkml:trace>
  <inkml:trace contextRef="#ctx0" brushRef="#br0" timeOffset="11096.93">2347 63 24575,'18'444'116,"1"16"-1597,-19-443-5345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7:15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50 135 24575,'0'2'0,"0"7"0,0 10 0,0 8 0,-2 6 0,0 3 0,-3 4 0,-2 1 0,0-2 0,1-4 0,2-3 0,0-6 0,0-5 0,0-5-8191</inkml:trace>
  <inkml:trace contextRef="#ctx0" brushRef="#br0" timeOffset="578.54">1 207 24575,'2'0'0,"5"2"0,3 7 0,4 6 0,2 4 0,4 4 0,-1-1 0,-2 1 0,2 2 0,-1-1 0,-1-1 0,0 1 0,-2-3 0,-1-4 0,-2-6-8191</inkml:trace>
  <inkml:trace contextRef="#ctx0" brushRef="#br0" timeOffset="1172.08">279 183 24575,'0'4'0,"2"7"0,1 7 0,-1 5 0,0 6 0,0 6 0,-1 1 0,-3-1 0,-2-3 0,-2-5 0,2-4 0,0-7-8191</inkml:trace>
  <inkml:trace contextRef="#ctx0" brushRef="#br0" timeOffset="2188.34">449 292 24575,'0'0'0,"1"0"0,-1 0 0,1 1 0,-1-1 0,0 0 0,1 0 0,-1 1 0,1-1 0,-1 0 0,0 1 0,1-1 0,-1 1 0,0-1 0,1 1 0,-1-1 0,0 0 0,1 1 0,-1-1 0,0 1 0,0-1 0,0 1 0,0-1 0,1 1 0,-1-1 0,0 1 0,0 1 0,2 17 0,-2-17 0,0 51 0,-1-38 0,1-1 0,0 0 0,5 25 0,-5-37-4,0 0 1,1 0-1,0 0 0,-1 0 0,1 0 0,0 0 0,0 0 1,0 0-1,0-1 0,0 1 0,0 0 0,1-1 0,-1 1 1,1-1-1,-1 0 0,1 1 0,-1-1 0,1 0 0,0 0 1,2 2-1,-1-2 19,0 0 1,0-1-1,0 1 0,0-1 1,0 1-1,0-1 1,0 0-1,0 0 0,0 0 1,0 0-1,0-1 1,5 0-1,-3-1-114,1 1 0,-1-1 0,0 0 0,1-1 0,-1 1 0,0-1 0,-1 0 0,1 0 0,0 0 0,-1-1 0,0 0 0,0 0 0,0 0 0,5-7 0,-4 2-6727</inkml:trace>
  <inkml:trace contextRef="#ctx0" brushRef="#br0" timeOffset="2750.97">654 256 24575,'2'0'0,"1"2"0,2 3 0,-1 2 0,0 5 0,-1 4 0,-1 3 0,0 3 0,-2-1 0,0 1 0,0-1 0,2-3 0,0-2 0,1-2 0,-1-1 0,-1 0 0,0-4-8191</inkml:trace>
  <inkml:trace contextRef="#ctx0" brushRef="#br0" timeOffset="3723.1">932 62 24575,'-3'75'0,"-16"84"0,4-32 0,13-114 0,2-10 0,-1-1 0,1 1 0,0 0 0,-1-1 0,1 1 0,1 0 0,-1-1 0,1 6 0,0-7 0,0 0 0,-1 0 0,1 0 0,0 0 0,0 0 0,0 0 0,0 0 0,0 0 0,0 0 0,0 0 0,0 0 0,0 0 0,0-1 0,1 1 0,-1-1 0,0 1 0,0-1 0,1 1 0,-1-1 0,0 0 0,2 1 0,26 5-341,1-2 0,-1 0-1,57-2 1,-71-2-6485</inkml:trace>
  <inkml:trace contextRef="#ctx0" brushRef="#br0" timeOffset="4632.68">1307 1 24575,'7'53'0,"-2"-1"0,-2 1 0,-5 58 0,2-85 0,-7 68 0,3-51 0,2 48 0,2-90 0,0 0 0,0 0 0,1 0 0,-1 0 0,0 0 0,0 0 0,1 0 0,-1 0 0,0 0 0,1 0 0,-1 0 0,1 0 0,-1 0 0,1 0 0,0 0 0,-1-1 0,1 1 0,0 0 0,0-1 0,-1 1 0,1 0 0,2 0 0,-1 0 0,1 0 0,-1 0 0,1 0 0,-1 0 0,1-1 0,-1 1 0,1-1 0,5 0 0,4 0 0,-1-2 0,1 1 0,12-4 0,-21 4 0,38-9-1365,-33 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7:01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40 277 24575,'0'2'0,"0"11"0,0 16 0,-2 19 0,-1 18 0,-2 12 0,0 1 0,-1 0 0,0-4 0,2-6 0,0-6 0,3-13 0,0-10 0,0-10 0,1-8 0,-2-7 0</inkml:trace>
  <inkml:trace contextRef="#ctx0" brushRef="#br0" timeOffset="1204.6">2 315 24575,'2'-2'0,"-1"0"0,1 1 0,-1-1 0,1 1 0,0 0 0,-1-1 0,1 1 0,0 0 0,0 0 0,0 0 0,0 0 0,0 1 0,0-1 0,0 0 0,0 1 0,0-1 0,1 1 0,-1 0 0,0 0 0,0 0 0,4 0 0,-3 1 0,-1 0 0,0 0 0,0 0 0,0 0 0,0 1 0,0-1 0,0 0 0,-1 1 0,1-1 0,0 1 0,-1 0 0,1 0 0,-1 0 0,1-1 0,-1 1 0,0 0 0,0 1 0,0-1 0,1 4 0,13 36 0,-11-27 0,1-1 0,1 1 0,8 14 0,-11-25 0,-1 0 0,0 1 0,0-1 0,0 1 0,0 0 0,-1 0 0,0-1 0,0 1 0,0 0 0,0 6 0,-1-8 0,-1 0 0,1 0 0,0 0 0,-1 0 0,0-1 0,1 1 0,-1 0 0,-1 0 0,1 0 0,0 0 0,-1-1 0,1 1 0,-1-1 0,0 1 0,1-1 0,-1 0 0,-3 3 0,0 0-195,0-1 0,-1 0 0,1 0 0,0-1 0,-1 1 0,-9 3 0,5-3-6631</inkml:trace>
  <inkml:trace contextRef="#ctx0" brushRef="#br0" timeOffset="1880.81">329 519 24575,'6'0'0,"8"0"0,6 0 0,6-4 0,1-1 0,-3 0 0,-3 0 0,-6 3-8191</inkml:trace>
  <inkml:trace contextRef="#ctx0" brushRef="#br0" timeOffset="2243">499 496 24575,'0'0'-8191</inkml:trace>
  <inkml:trace contextRef="#ctx0" brushRef="#br0" timeOffset="3119.41">462 411 24575,'-1'10'0,"0"1"0,-1-1 0,-4 16 0,-2 16 0,1 175 0,8-178 0,-3-26 0,1 0 0,-2 0 0,0 0 0,0-1 0,-1 1 0,-6 11 0,-1 5 0,10-27 11,1 0 0,-1 1 0,0-1 0,0 0 0,-1 0 0,1 0-1,0 0 1,-1 0 0,1 0 0,-4 4 0,4-6-62,0 1 0,0-1-1,0 1 1,0-1 0,0 0 0,0 1 0,0-1-1,0 0 1,0 0 0,0 0 0,0 0 0,0 0-1,0 0 1,0 0 0,0 0 0,0 0-1,0 0 1,0 0 0,0-1 0,0 1 0,0 0-1,1-1 1,-1 1 0,0-1 0,0 1 0,0-1-1,0 1 1,-1-2 0</inkml:trace>
  <inkml:trace contextRef="#ctx0" brushRef="#br0" timeOffset="4044.18">293 847 24575,'1'-8'0,"-1"0"0,1 0 0,1 0 0,-1 0 0,1 0 0,1 1 0,-1-1 0,1 1 0,1-1 0,-1 1 0,1 0 0,7-9 0,5-4 0,1 0 0,29-26 0,-16 17 0,-14 17-1365,-8 8-5461</inkml:trace>
  <inkml:trace contextRef="#ctx0" brushRef="#br0" timeOffset="4719.96">680 363 24575,'0'2'0,"-2"3"0,-3 3 0,-2 1 0,0 2 0,-1-1 0,-2 0 0,0-1 0,-1 2 0,-1 0 0,2-1-8191</inkml:trace>
  <inkml:trace contextRef="#ctx0" brushRef="#br0" timeOffset="5650.1">582 277 24575,'0'8'0,"-1"-1"0,0 1 0,-1-1 0,-2 8 0,-3 11 0,3-1 0,1 0 0,0 0 0,2 1 0,4 34 0,-3-59 0,0 1 0,1-1 0,-1 1 0,1-1 0,-1 0 0,1 0 0,0 1 0,0-1 0,-1 0 0,1 0 0,0 0 0,0 0 0,0 0 0,0 0 0,0 0 0,0 0 0,1 0 0,-1-1 0,0 1 0,0 0 0,1-1 0,-1 1 0,0-1 0,1 1 0,-1-1 0,0 0 0,1 0 0,-1 1 0,1-1 0,1 0 0,9 0 0,-1 1 0,22-4 0,-13 2 0,40 1-1365,-49 0-5461</inkml:trace>
  <inkml:trace contextRef="#ctx0" brushRef="#br0" timeOffset="6196.86">547 702 24575,'0'2'0,"0"3"0,0 8 0,0 7 0,0 2 0,0 1 0,0 0 0,0 2 0,0-1 0,0-1 0,0-4 0,0-1 0,0-8 0</inkml:trace>
  <inkml:trace contextRef="#ctx0" brushRef="#br0" timeOffset="6856.04">582 702 24575,'1'-1'0,"-1"0"0,0 1 0,1-1 0,-1 0 0,0 0 0,1 0 0,-1 1 0,1-1 0,-1 0 0,1 1 0,-1-1 0,1 0 0,0 1 0,-1-1 0,1 1 0,0-1 0,-1 1 0,1-1 0,0 1 0,0 0 0,-1-1 0,3 0 0,21-6 0,-20 6 0,11-3 0,0 0 0,1 1 0,-1 1 0,1 1 0,-1 0 0,1 1 0,25 3 0,-38-2 0,0 0 0,0 0 0,0 0 0,0 0 0,0 1 0,0 0 0,0-1 0,-1 1 0,1 0 0,-1 0 0,1 0 0,-1 1 0,0-1 0,0 0 0,0 1 0,0 0 0,0-1 0,-1 1 0,1 0 0,-1 0 0,1 0 0,-1 0 0,0 0 0,-1 0 0,2 4 0,1 9 0,-1 1 0,0-1 0,-1 28 0,-1-27 0,-1 119-1365,1-119-5461</inkml:trace>
  <inkml:trace contextRef="#ctx0" brushRef="#br0" timeOffset="7706.14">534 811 24575,'0'-2'0,"2"-3"0,3 0 0,3-2 0,1 1 0,2 1 0,1 1 0,0 2 0,1 1 0,2 0 0,4 1 0,4 1 0,3-1 0,2 0 0,-2 0 0,-5 1-8191</inkml:trace>
  <inkml:trace contextRef="#ctx0" brushRef="#br0" timeOffset="8478.17">607 919 24575,'2'0'0,"3"-2"0,2 0 0,5-1 0,1 1 0,2 1 0,-1 0 0,1 0 0,-2 1 0,0 0 0,0 0 0,-1 0 0,0 1 0,0-1 0,0 0 0,0 0 0,-2 0-8191</inkml:trace>
  <inkml:trace contextRef="#ctx0" brushRef="#br0" timeOffset="9543.72">1200 1 24575,'-1'12'0,"0"1"0,-1 0 0,0 0 0,-1-1 0,-1 1 0,0-1 0,0 0 0,-1 0 0,-1 0 0,-6 11 0,-1-3 0,-1 0 0,0-1 0,-1-1 0,-26 25 0,38-41 0,-2 3 0,0 0 0,0 0 0,0 0 0,-6 11 0,9-13 0,1 0 0,0 0 0,0 1 0,0-1 0,0 0 0,0 1 0,1-1 0,-1 0 0,1 1 0,0-1 0,0 0 0,1 5 0,22 169 0,-10-96 0,2 98 0,-16-92-1365,1-76-5461</inkml:trace>
  <inkml:trace contextRef="#ctx0" brushRef="#br0" timeOffset="10658.12">1103 410 24575,'9'-6'0,"0"-1"0,1 2 0,0-1 0,0 1 0,1 1 0,-1 0 0,1 0 0,18-3 0,-21 5 0,2-1 0,0 1 0,0 0 0,1 0 0,-1 1 0,0 1 0,0 0 0,1 0 0,-1 1 0,11 2 0,-14-1 0,1 0 0,-1 0 0,0 1 0,0 0 0,0 0 0,-1 1 0,1 0 0,-1 0 0,1 1 0,-2-1 0,1 1 0,9 10 0,-1 2 0,-1 0 0,-1 0 0,0 1 0,-1 0 0,-1 1 0,-1 0 0,-1 1 0,0 0 0,-2 0 0,0 1 0,-1 0 0,3 30 0,4 313 0,-11-362 0,-1-1 0,0 1 0,0-1 0,0 1 0,0-1 0,-1 1 0,1-1 0,0 1 0,-1-1 0,1 1 0,-1-1 0,1 0 0,-1 1 0,1-1 0,-1 0 0,0 1 0,0-1 0,0 0 0,0 0 0,-1 2 0,1-3 0,-1 1 0,1-1 0,-1 0 0,1 0 0,0 1 0,-1-1 0,1 0 0,-1 0 0,1 0 0,0 0 0,-1 0 0,1-1 0,0 1 0,-1 0 0,1-1 0,-1 1 0,1-1 0,0 1 0,0-1 0,-1 0 0,0 0 0,-15-9-1365,2 0-5461</inkml:trace>
  <inkml:trace contextRef="#ctx0" brushRef="#br0" timeOffset="12037.6">1200 678 24575,'-3'123'0,"-1"-151"0,0-1 0,2 0 0,2-47 0,0 74 0,1 0 0,-1 0 0,1 1 0,-1-1 0,1 0 0,-1 0 0,1 0 0,0 0 0,0 1 0,0-1 0,0 0 0,0 1 0,0-1 0,1 1 0,-1-1 0,0 1 0,1-1 0,2 0 0,-1-1 0,1 1 0,-1 1 0,1-1 0,0 1 0,0-1 0,-1 1 0,1 0 0,7-1 0,4 1 0,0 0 0,0 1 0,26 4 0,-39-4 0,1 1 0,-1-1 0,0 1 0,1 0 0,-1 0 0,0 0 0,0 0 0,0 0 0,1 0 0,-2 1 0,1-1 0,0 1 0,0 0 0,0-1 0,-1 1 0,1 0 0,0 0 0,-1 0 0,0 0 0,0 0 0,1 0 0,-1 0 0,0 1 0,-1-1 0,1 0 0,0 1 0,-1-1 0,1 0 0,-1 4 0,2 9 0,-1 0 0,0 1 0,-3 25 0,1-16 0,-1 1-1365,-1-17-5461</inkml:trace>
  <inkml:trace contextRef="#ctx0" brushRef="#br0" timeOffset="13163.77">1248 810 24575,'2'0'0,"3"-2"0,2-1 0,0-2 0,2 1 0,0-1 0,-1 0 0,1-2 0,0-1 0,1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6:56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24575,'2'0'0,"5"0"0,40 6 0,22 4 0,13 1 0,9 2 0,-1-1 0,-4-1 0,-15-1 0,-17-3 0,-18-3-8191</inkml:trace>
  <inkml:trace contextRef="#ctx0" brushRef="#br0" timeOffset="1735.39">558 0 24575,'2'0'0,"9"0"0,7 2 0,4 3 0,3 1 0,5 31 0,-3 11-8191</inkml:trace>
  <inkml:trace contextRef="#ctx0" brushRef="#br0" timeOffset="4629.16">691 85 24575,'-2'2'0,"-3"3"0,-2 5 0,-3 2 0,-1 2 0,0-2 0,0-1 0,4 0 0,-1 0 0,2 0 0,0 0 0,-1-1 0,-2-1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7:17:26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48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25 24575,'-2'0'0,"-1"0"0,1 0 0,-1 0 0,1 0 0,-1 0 0,1 1 0,-1-1 0,1 1 0,-1 0 0,1-1 0,-1 1 0,1 0 0,0 1 0,0-1 0,-1 0 0,1 1 0,0-1 0,0 1 0,-3 3 0,3-2 0,1 0 0,-1 0 0,1 1 0,-1-1 0,1 1 0,0-1 0,1 1 0,-1-1 0,0 1 0,1 0 0,0-1 0,0 1 0,0 4 0,0 44 0,2 42 0,-1-90 0,0 1 0,1-1 0,-1 0 0,1 1 0,0-1 0,0 0 0,0 0 0,1-1 0,-1 1 0,1 0 0,0-1 0,0 0 0,0 1 0,6 3 0,-7-5 0,1 1 0,-1-1 0,1 0 0,-1-1 0,1 1 0,0 0 0,0-1 0,0 1 0,0-1 0,0 0 0,0 0 0,0 0 0,1-1 0,-1 1 0,0-1 0,0 0 0,1 0 0,-1 0 0,0 0 0,5-1 0,-6 0 0,1-1 0,-1 1 0,0-1 0,0 1 0,0-1 0,-1 0 0,1 0 0,0 0 0,0 0 0,-1 0 0,0 0 0,1 0 0,-1 0 0,0-1 0,0 1 0,0 0 0,0-1 0,0-4 0,2-2 0,-1-1 0,0 0 0,0-15 0,-3-59 0,1 83 0,0 0 0,0 0 0,0 1 0,0-1 0,0 0 0,0 0 0,-1 1 0,1-1 0,0 0 0,0 0 0,-1 1 0,1-1 0,0 0 0,-1 1 0,1-1 0,-1 0 0,1 1 0,-1-1 0,1 1 0,-1-1 0,0 1 0,1-1 0,-1 1 0,0 0 0,1-1 0,-1 1 0,0 0 0,1-1 0,-1 1 0,-1 0 0,0-1 0,0 1 0,0 0 0,0 0 0,0 1 0,-1-1 0,1 0 0,0 1 0,0-1 0,0 1 0,0 0 0,-2 1 0,-1 0 0,1 0 0,0 0 0,-1 1 0,1-1 0,0 1 0,0 0 0,1 1 0,-1-1 0,-6 8 0,10-9 0,-1-1 0,1 1 0,-1 0 0,1-1 0,-1 1 0,1 0 0,0 0 0,0-1 0,0 1 0,0 0 0,0 0 0,0-1 0,1 1 0,-1 0 0,0 0 0,2 2 0,13 30 0,-3-10 0,8 16 0,-19-38 0,-1 0 0,1-1 0,0 1 0,0-1 0,1 1 0,-1-1 0,0 1 0,0-1 0,1 0 0,-1 1 0,1-1 0,-1 0 0,1 0 0,0 0 0,-1 0 0,1 0 0,0-1 0,0 1 0,-1-1 0,4 1 0,-4-1 0,0 0 0,1-1 0,-1 1 0,0-1 0,0 0 0,0 1 0,1-1 0,-1 0 0,0 0 0,0 0 0,0 0 0,0 0 0,0 0 0,0 0 0,-1 0 0,1 0 0,0 0 0,-1 0 0,1-1 0,0 1 0,-1 0 0,1 0 0,-1-1 0,0 1 0,1 0 0,-1-1 0,0 1 0,0 0 0,0-3 0,0-46 0,0 40 0,-1-29 0,1 26 0,0 36 0,-1-10 0,1-6 0,0 0 0,0-1 0,0 1 0,3 11 0,-3-17 0,0 0 0,0 0 0,1 0 0,-1 0 0,0 0 0,1 0 0,-1 0 0,1 0 0,-1 0 0,1 0 0,0 0 0,-1 0 0,1-1 0,0 1 0,0 0 0,0 0 0,0-1 0,-1 1 0,1 0 0,0-1 0,0 1 0,0-1 0,0 1 0,0-1 0,0 0 0,1 1 0,-1-1 0,0 0 0,0 0 0,0 0 0,0 0 0,0 0 0,2 0 0,-2 0 0,-1 0 0,0 0 0,0-1 0,1 1 0,-1 0 0,0 0 0,0 0 0,1-1 0,-1 1 0,0 0 0,0-1 0,0 1 0,0 0 0,1-1 0,-1 1 0,0 0 0,0 0 0,0-1 0,0 1 0,0 0 0,0-1 0,0 1 0,0-1 0,0 1 0,0 0 0,0-1 0,0 1 0,0 0 0,0-1 0,0 1 0,0 0 0,0-1 0,-1 1 0,-3-19 0,2 10 0,1 6 0,-3-37 0,4 38 0,-1-1 0,1 1 0,0 0 0,1 0 0,-1 0 0,0 0 0,1 0 0,-1 0 0,1 0 0,-1 0 0,1 0 0,0 0 0,0 0 0,0 0 0,2-2 0,-3 4 0,0-1 0,1 1 0,-1 0 0,0-1 0,1 1 0,-1 0 0,0-1 0,1 1 0,-1 0 0,0 0 0,1-1 0,-1 1 0,1 0 0,-1 0 0,1 0 0,-1-1 0,0 1 0,1 0 0,-1 0 0,1 0 0,-1 0 0,1 0 0,-1 0 0,1 0 0,-1 0 0,1 0 0,-1 0 0,1 1 0,-1-1 0,0 0 0,1 0 0,0 1 0,8 14 0,-2 22 0,-6-2 0,-3 44 0,-2-65 0,4-14 0,-1 0 0,1 0 0,0 0 0,0 0 0,0 0 0,0 1 0,-1-1 0,1 0 0,0 0 0,0 0 0,0 0 0,-1 0 0,1 0 0,0 0 0,0 0 0,0-1 0,-1 1 0,1 0 0,0 0 0,0 0 0,0 0 0,0 0 0,-1 0 0,1 0 0,0 0 0,0 0 0,0 0 0,0-1 0,-1 1 0,1 0 0,0 0 0,0 0 0,0 0 0,0-1 0,0 1 0,0 0 0,-11-24 0,2-18 0,7 26 0,-2 0 0,0 0 0,0 0 0,-12-25 0,14 38 0,0 0 0,0 1 0,0-1 0,0 0 0,0 1 0,-1-1 0,1 1 0,-1 0 0,0 0 0,-5-3 0,7 4 0,0 1 0,1-1 0,-1 1 0,0 0 0,0-1 0,0 1 0,1 0 0,-1 0 0,0 0 0,0 0 0,0 0 0,0 0 0,1 0 0,-1 0 0,0 0 0,0 0 0,0 0 0,1 0 0,-1 1 0,0-1 0,0 0 0,0 1 0,1-1 0,-1 0 0,0 1 0,1-1 0,-1 1 0,0-1 0,1 1 0,-1-1 0,1 1 0,-1 0 0,0-1 0,1 1 0,0 0 0,-1-1 0,1 1 0,-1 0 0,1 0 0,0-1 0,0 1 0,-1 0 0,1 0 0,0 0 0,0 0 0,0-1 0,0 1 0,0 0 0,0 1 0,-1 32 0,2-32 0,-1-21 0,-1 12 0,0-1 0,0 1 0,-1 0 0,1 0 0,-2 0 0,1 1 0,-1-1 0,0 1 0,-1-1 0,1 1 0,-1 0 0,0 0 0,-10-10 0,2 0 0,11 15 0,0 0 0,1 1 0,-1-1 0,0 0 0,1 0 0,-1 0 0,1 0 0,-1 0 0,1 0 0,0 0 0,-1 0 0,1 0 0,0 0 0,0 0 0,-1 0 0,1 0 0,0-1 0,0 1 0,0 0 0,1 0 0,-1 0 0,0 0 0,0 0 0,0 0 0,1 0 0,-1 0 0,1-1 0,1 0 0,-1 0 0,1 1 0,-1-1 0,1 1 0,-1 0 0,1-1 0,0 1 0,0 0 0,0 0 0,0 0 0,0 0 0,0 0 0,2 0 0,3-1 0,-1 0 0,1 1 0,0 0 0,0 0 0,-1 1 0,1-1 0,0 1 0,9 2 0,-15-2 0,1 0 0,-1 1 0,1-1 0,-1 1 0,0 0 0,1 0 0,-1-1 0,0 1 0,1 0 0,-1 0 0,0 0 0,0 0 0,0 0 0,0 0 0,0 1 0,0-1 0,0 0 0,0 0 0,-1 1 0,1-1 0,0 1 0,-1-1 0,1 0 0,-1 1 0,1-1 0,-1 1 0,0-1 0,0 1 0,0 0 0,1-1 0,-2 1 0,1-1 0,0 1 0,0-1 0,0 1 0,-1-1 0,1 1 0,-1-1 0,1 1 0,-1-1 0,1 0 0,-1 1 0,0-1 0,0 0 0,0 1 0,0-1 0,0 0 0,0 0 0,0 0 0,0 0 0,0 0 0,0 0 0,-1 0 0,1 0 0,0 0 0,-1-1 0,1 1 0,-1-1 0,-2 2 0,-10 1 0,7-2 0,17-1 0,-5 0 0,-1 0 0,1 1 0,0-1 0,0 1 0,-1 0 0,1 0 0,0 1 0,-1-1 0,1 1 0,-1 0 0,0 0 0,0 1 0,7 4 0,-8-5 0,-1 0 0,0 0 0,0 0 0,1 0 0,-2 1 0,1-1 0,0 1 0,0-1 0,-1 1 0,1-1 0,-1 1 0,0 0 0,0 0 0,0 0 0,0 0 0,0 0 0,-1 0 0,0 0 0,1 0 0,-1 0 0,0 0 0,0 0 0,-1 3 0,1-6 0,0 0 0,0 0 0,0 0 0,0 0 0,0 1 0,1-1 0,-1 0 0,0 0 0,0 0 0,0 0 0,0 0 0,0 0 0,0 0 0,0 0 0,0 0 0,0 1 0,0-1 0,0 0 0,0 0 0,0 0 0,0 0 0,0 0 0,0 0 0,0 0 0,0 0 0,0 0 0,-1 1 0,1-1 0,0 0 0,0 0 0,0 0 0,0 0 0,0 0 0,0 0 0,0 0 0,0 0 0,0 0 0,0 0 0,0 0 0,0 0 0,0 1 0,-1-1 0,1 0 0,0 0 0,0 0 0,0 0 0,0 0 0,0 0 0,0 0 0,0 0 0,0 0 0,0 0 0,-1 0 0,1 0 0,0 0 0,0 0 0,0 0 0,0 0 0,0 0 0,0 0 0,0 0 0,0 0 0,-1 0 0,1 0 0,0-1 0,-4-8 0,-1-13 0,2-81 0,14 129 0,-8-2 0,-1-1 0,-1 1 0,-2 27 0,-1-2 0,-1-28 0,-1-17 0,-5-12 0,0-9 0,0-1 0,1 0 0,1 0 0,0-1 0,-4-22 0,2 10 0,9 29 0,-1 0 0,1 0 0,-1 0 0,0 0 0,0 0 0,0 0 0,0 1 0,0-1 0,-1 0 0,1 0 0,-1 1 0,1-1 0,-1 1 0,1 0 0,-1-1 0,0 1 0,1 0 0,-1 0 0,0 0 0,0 0 0,0 0 0,-3 0 0,3 0 0,1 1 0,-1 0 0,0 0 0,0 0 0,1 0 0,-1 0 0,0 0 0,1 1 0,-1-1 0,0 1 0,1-1 0,-1 1 0,1-1 0,-1 1 0,1 0 0,-1 0 0,1 0 0,-1 0 0,1 0 0,0 0 0,0 0 0,-1 0 0,1 0 0,0 1 0,0-1 0,0 0 0,-1 4 0,-12 24 0,13-28 0,1 0 0,0 0 0,-1 0 0,1 0 0,0 1 0,0-1 0,-1 0 0,1 0 0,0 0 0,0 1 0,0-1 0,0 0 0,1 0 0,-1 0 0,0 0 0,0 1 0,1-1 0,-1 0 0,1 0 0,-1 0 0,1 0 0,0 0 0,0 1 0,0-1 0,-1-1 0,1 0 0,0 0 0,0 0 0,-1 0 0,1 0 0,0 0 0,0 0 0,-1 0 0,1 0 0,0 0 0,-1 0 0,1 0 0,0-1 0,0 1 0,-1 0 0,1 0 0,0-1 0,-1 1 0,1-1 0,-1 1 0,1 0 0,0-1 0,-1 1 0,1-1 0,-1 1 0,1-1 0,-1 0 0,1 1 0,-1-1 0,0 1 0,1-1 0,0-1 0,15-22 0,-17 25 0,-1 11 0,-1 1 0,0 19 0,3-28 0,0 0 0,1 0 0,-1 0 0,1 0 0,-1 0 0,3 6 0,-2-8 0,-1-1 0,1 0 0,-1 0 0,1 0 0,-1 0 0,1 0 0,0 0 0,-1 0 0,1 0 0,0-1 0,0 1 0,0 0 0,0 0 0,0-1 0,0 1 0,0 0 0,0-1 0,0 1 0,0-1 0,0 1 0,0-1 0,2 1 0,-2-1 0,0 0 0,0 0 0,-1 0 0,1 0 0,0 0 0,-1 0 0,1 0 0,0 0 0,0 0 0,-1-1 0,1 1 0,0 0 0,-1 0 0,1-1 0,0 1 0,-1-1 0,1 1 0,0 0 0,-1-1 0,1 1 0,-1-1 0,1 1 0,-1-1 0,1 1 0,-1-1 0,1 0 0,0-2 0,0 1 0,0 0 0,0 0 0,0-1 0,0 1 0,0-1 0,-1 1 0,1-3 0,-1 0 0,1-1 0,-1 1 0,0 0 0,0 0 0,-1 0 0,0 0 0,-2-8 0,3 12 0,0 0 0,0 0 0,0 1 0,-1-1 0,1 0 0,0 0 0,-1 1 0,1-1 0,0 0 0,-1 0 0,1 1 0,-1-1 0,1 0 0,-1 1 0,0-1 0,1 1 0,-1-1 0,1 1 0,-1-1 0,0 1 0,0-1 0,1 1 0,-1 0 0,0 0 0,0-1 0,1 1 0,-1 0 0,0 0 0,0 0 0,0-1 0,1 1 0,-1 0 0,0 0 0,0 0 0,0 1 0,0-1 0,1 0 0,-1 0 0,0 0 0,0 1 0,1-1 0,-1 0 0,0 0 0,-1 1 0,1 1 0,-1-1 0,1 0 0,-1 0 0,1 1 0,0-1 0,-1 1 0,1 0 0,0-1 0,0 1 0,0 0 0,0-1 0,0 1 0,1 0 0,-1 0 0,0 0 0,1 0 0,-1 3 0,1-5-15,0 2-52,-1 0-1,1 0 1,0 0-1,-1 0 1,1 0-1,0 0 1,1 0-1,-1 0 1,0 0-1,0 0 1,1 0-1,0 0 1,-1 0-1,1 0 1,0 0-1,0 0 0,0 0 1,0 0-1,2 3 1,6 0-6759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33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86 24575,'-2'0'0,"1"1"0,0 0 0,0-1 0,0 1 0,-1 0 0,1 0 0,0-1 0,0 1 0,0 0 0,0 0 0,0 0 0,1 0 0,-1 0 0,0 1 0,0-1 0,1 0 0,-1 0 0,0 2 0,-11 23 0,9-4 0,3-19 0,0-1 0,-1 1 0,1 0 0,-1-1 0,1 1 0,-1 0 0,0-1 0,0 1 0,0-1 0,-2 4 0,3-6 0,0 0 0,-1 0 0,1 0 0,0-1 0,0 1 0,-1 0 0,1 0 0,0 0 0,0-1 0,-1 1 0,1 0 0,0 0 0,0-1 0,0 1 0,-1 0 0,1 0 0,0-1 0,0 1 0,0 0 0,0-1 0,0 1 0,0 0 0,0 0 0,0-1 0,0 1 0,0 0 0,-1-1 0,2 1 0,-1 0 0,0-1 0,0 1 0,0 0 0,0-1 0,-2-13 0,2 12 0,0 0 0,0-1 0,0 1 0,0 0 0,0 0 0,0 0 0,1-1 0,-1 1 0,1 0 0,0 0 0,0 0 0,0 0 0,-1 0 0,2 0 0,-1 0 0,0 0 0,0 0 0,1 1 0,-1-1 0,4-2 0,0 0 0,0 1 0,0 0 0,1 1 0,-1-1 0,12-3 0,-9 4 0,-8 2 0,0-1 0,0 1 0,0 0 0,0 0 0,0 0 0,0 0 0,0 0 0,-1 0 0,1 0 0,0 0 0,0 0 0,0 0 0,0 0 0,0-1 0,0 1 0,0 0 0,0 0 0,0 0 0,0 0 0,0 0 0,0 0 0,0 0 0,0 0 0,0 0 0,0-1 0,0 1 0,0 0 0,0 0 0,0 0 0,0 0 0,0 0 0,0 0 0,0 0 0,1 0 0,-1 0 0,0 0 0,0 0 0,0-1 0,0 1 0,0 0 0,0 0 0,0 0 0,0 0 0,0 0 0,0 0 0,0 0 0,0 0 0,1 0 0,-1 0 0,0 0 0,0 0 0,0 0 0,0 0 0,0 0 0,0 0 0,0 0 0,0 0 0,0 0 0,1 0 0,-1 0 0,-13-3 0,-18 1 0,14 2 0,10-1 0,0 1 0,-1 0 0,1 1 0,0 0 0,-14 3 0,19-4 0,1 1 0,-1 0 0,0 0 0,1 0 0,-1-1 0,1 1 0,-1 1 0,1-1 0,0 0 0,-1 0 0,1 1 0,0-1 0,0 0 0,0 1 0,0-1 0,0 1 0,0-1 0,0 1 0,1 0 0,-1-1 0,0 1 0,1 0 0,0 0 0,-1-1 0,1 1 0,0 0 0,0 0 0,0 3 0,0-3 0,0-1 0,0 1 0,1 0 0,-1-1 0,1 1 0,-1 0 0,1-1 0,-1 1 0,1-1 0,0 1 0,0-1 0,0 1 0,0-1 0,0 1 0,0-1 0,0 0 0,1 0 0,-1 1 0,0-1 0,1 0 0,-1 0 0,0-1 0,1 1 0,0 0 0,-1 0 0,1-1 0,-1 1 0,1 0 0,0-1 0,-1 0 0,1 1 0,3-1 0,8 2 0,0-1 0,1-1 0,17-1 0,-14 0 0,-5 1 0,-7 1 0,0-1 0,0-1 0,1 1 0,-1-1 0,0 0 0,6-1 0,-10 1 0,0 1 0,0-1 0,0 1 0,1-1 0,-1 0 0,0 0 0,0 0 0,0 1 0,0-1 0,0 0 0,0 0 0,0 0 0,-1-1 0,1 1 0,0 0 0,-1 0 0,1 0 0,0 0 0,-1-1 0,0 1 0,1 0 0,-1-1 0,0 1 0,1 0 0,-1-1 0,0 1 0,0 0 0,0-3 0,-3-40 0,4 76 0,-4 52 0,2-81 0,0 0 0,0 1 0,0-1 0,0 0 0,-1 0 0,1 0 0,-1 0 0,0-1 0,0 1 0,0 0 0,0-1 0,-3 3 0,5-4 0,-1 0 0,1-1 0,-1 1 0,0-1 0,1 1 0,-1 0 0,1-1 0,-1 1 0,0-1 0,1 1 0,-1-1 0,0 0 0,0 1 0,1-1 0,-1 0 0,0 0 0,0 1 0,0-1 0,1 0 0,-1 0 0,0 0 0,0 0 0,0 0 0,0 0 0,1 0 0,-1 0 0,0 0 0,0 0 0,0-1 0,1 1 0,-1 0 0,0-1 0,0 1 0,1 0 0,-1-1 0,0 1 0,1-1 0,-1 1 0,0-1 0,1 1 0,-1-1 0,1 0 0,-1 1 0,1-1 0,-1 0 0,1 1 0,-1-1 0,1 0 0,0 1 0,-1-1 0,1-1 0,-2-4 0,0 1 0,1-1 0,0 1 0,0-1 0,0 0 0,1 1 0,0-1 0,0 0 0,0 1 0,2-10 0,-1 11 0,0-1 0,0 1 0,0 0 0,0-1 0,1 1 0,0 0 0,0 0 0,0 0 0,0 0 0,0 0 0,1 1 0,0-1 0,5-5 0,-7 8 0,-1 1 0,1-1 0,-1 0 0,1 1 0,0-1 0,-1 1 0,1-1 0,0 1 0,-1 0 0,1-1 0,0 1 0,0 0 0,-1-1 0,1 1 0,0 0 0,0 0 0,-1 0 0,1 0 0,0 0 0,0 0 0,0 0 0,-1 0 0,1 0 0,0 0 0,0 0 0,0 0 0,-1 1 0,1-1 0,1 1 0,-1 0 0,0 0 0,0 0 0,0 0 0,-1 0 0,1 1 0,0-1 0,0 0 0,-1 1 0,1-1 0,-1 1 0,1-1 0,-1 0 0,0 1 0,1 1 0,0 10 0,-1-1 0,-1 23 0,1-31 0,-1-95 0,1 90 0,0-1 0,-1 1 0,1-1 0,0 1 0,-1 0 0,1-1 0,-1 1 0,0 0 0,1 0 0,-1-1 0,0 1 0,0 0 0,0 0 0,1 0 0,-1 0 0,-1 0 0,1 0 0,0 0 0,-1-1 0,-1 0 0,-1 1 0,1-1 0,0 1 0,-1-1 0,1 1 0,-1 0 0,-4 0 0,-4-1 0,0 1 0,0 0 0,-19 3 0,30-2 0,-1 0 0,1 0 0,-1 0 0,1 0 0,-1 1 0,1-1 0,-1 0 0,1 1 0,0 0 0,-1-1 0,1 1 0,0 0 0,-1 0 0,1-1 0,0 1 0,0 0 0,0 0 0,0 0 0,0 0 0,0 1 0,0-1 0,0 0 0,-1 3 0,1-1 0,0 0 0,0 0 0,1 0 0,-1 0 0,1 0 0,0 0 0,0 0 0,0 0 0,0 0 0,0 0 0,1 4 0,2 3 0,-1 1 0,2-1 0,-1 0 0,1 0 0,10 18 0,-12-26 0,0 1 0,0 0 0,1 0 0,-1-1 0,0 0 0,1 1 0,0-1 0,-1 0 0,1 0 0,0 0 0,0-1 0,0 1 0,1-1 0,4 2 0,-7-3 0,0 1 0,0-1 0,1 0 0,-1 0 0,0 0 0,0 0 0,1 0 0,-1 0 0,0 0 0,0 0 0,1 0 0,-1-1 0,0 1 0,0 0 0,0-1 0,1 1 0,-1-1 0,0 1 0,0-1 0,0 0 0,0 0 0,0 1 0,0-1 0,0 0 0,0 0 0,0 0 0,-1 0 0,1 0 0,0 0 0,-1 0 0,1 0 0,0 0 0,-1 0 0,1 0 0,-1-1 0,0 1 0,1 0 0,-1 0 0,0-1 0,0 1 0,0-2 0,1-8 0,0 0 0,-1 0 0,-1 0 0,0 0 0,0 0 0,-4-13 0,-2-16 0,6 36 0,0 0 0,0-1 0,0 1 0,0 0 0,-1 0 0,1 1 0,-1-1 0,0 0 0,0 1 0,-1-1 0,1 1 0,-1-1 0,0 1 0,-3-3 0,4 4 0,1 1 0,-1 0 0,0-1 0,0 1 0,1 0 0,-1 0 0,0 0 0,0 1 0,0-1 0,0 0 0,0 1 0,0-1 0,-1 1 0,1-1 0,0 1 0,0 0 0,0 0 0,0 0 0,0 0 0,0 1 0,-1-1 0,1 1 0,0-1 0,0 1 0,0 0 0,0-1 0,0 1 0,0 0 0,-2 2 0,2-2 0,1 0 0,0 0 0,0 0 0,0 0 0,0 0 0,0 0 0,0 0 0,0 1 0,0-1 0,0 0 0,1 1 0,-1-1 0,0 0 0,1 1 0,-1-1 0,1 1 0,0-1 0,-1 1 0,1-1 0,0 1 0,0-1 0,0 1 0,0-1 0,0 1 0,0 1 0,2 4 0,0 1 0,0 0 0,6 13 0,2 13 0,-10-31 0,1-1 0,-1 0 0,1 1 0,-1-1 0,1 0 0,0 0 0,0 0 0,0 0 0,0 0 0,1 0 0,-1 0 0,0 0 0,1 0 0,-1 0 0,1-1 0,0 1 0,-1 0 0,1-1 0,0 0 0,0 1 0,0-1 0,0 0 0,0 0 0,0 0 0,1 0 0,-1 0 0,0-1 0,3 1 0,2 0 0,0 0 0,0 0 0,1-1 0,-1 0 0,0 0 0,0-1 0,0 0 0,10-2 0,-15 2 0,-1 1 0,1-1 0,0 0 0,-1 0 0,1 1 0,-1-1 0,1 0 0,-1 0 0,1 0 0,-1-1 0,0 1 0,0 0 0,0 0 0,1-1 0,-1 1 0,0-1 0,-1 1 0,1-1 0,0 1 0,0-1 0,-1 0 0,1 1 0,-1-1 0,1 0 0,-1 1 0,1-5 0,-1-2 0,1-1 0,-1 0 0,-1 0 0,-1-9 0,1 14 0,1 2 0,0 1 0,-1 0 0,0-1 0,1 1 0,-1 0 0,0 0 0,1-1 0,-1 1 0,0 0 0,0 0 0,0 0 0,0 0 0,0 0 0,-1 0 0,1 0 0,0 0 0,0 1 0,0-1 0,-1 0 0,1 1 0,0-1 0,-1 1 0,1-1 0,-1 1 0,1 0 0,-1-1 0,-2 1 0,-6-1 0,-1 0 0,-18 1 0,19 0 0,-2 0 0,6 0 0,0 0 0,0 0 0,-1 0 0,1 1 0,-9 2 0,14-3 0,-1 1 0,1-1 0,0 1 0,0 0 0,-1-1 0,1 1 0,0 0 0,0 0 0,0 0 0,0 0 0,0 0 0,0 0 0,0 0 0,0 0 0,0 0 0,0 0 0,0 0 0,1 1 0,-1-1 0,1 0 0,-1 1 0,1-1 0,-1 0 0,1 1 0,0-1 0,0 1 0,-1-1 0,1 3 0,0 1 0,0 0 0,0 0 0,0 0 0,1 0 0,-1 0 0,1 0 0,0 0 0,1 0 0,-1-1 0,1 1 0,0 0 0,3 5 0,-3-8 0,0 1 0,1-1 0,-1 1 0,1-1 0,-1 0 0,1 0 0,0 0 0,-1 0 0,1-1 0,0 1 0,0-1 0,0 0 0,1 0 0,-1 0 0,0 0 0,0 0 0,1-1 0,-1 1 0,5-1 0,4 1-1365,-1-1-5461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22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72 24575,'1'0'0,"0"1"0,1-1 0,-1 1 0,0-1 0,1 1 0,-1 0 0,0-1 0,0 1 0,0 0 0,0 0 0,0 0 0,0 0 0,0 0 0,0 0 0,0 0 0,0 0 0,0 0 0,0 0 0,-1 0 0,2 3 0,11 26 0,-13-30 0,7 17 0,-5-13 0,0 1 0,0-1 0,0 1 0,-1 0 0,1 0 0,0 9 0,-23-32 0,12 8-195,0 0 0,1 0 0,1 0 0,0-1 0,0-1 0,-5-12 0,-26-52-6631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53:48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1965 1910 24575,'2'0'0,"2"0"0</inkml:trace>
  <inkml:trace contextRef="#ctx0" brushRef="#br0" timeOffset="513.42">1990 2105 24575,'2'0'0,"3"2"0,0 3 0,2 2 0,-1 2 0,-1 2 0,-1 3 0,-4 1 0,-4-1 0,-1 0 0,-2 0 0,1 0 0,-2-1 0,2-2-8191</inkml:trace>
  <inkml:trace contextRef="#ctx0" brushRef="#br0" timeOffset="-3862.65">767 1790 24575,'2'0'0,"3"0"0</inkml:trace>
  <inkml:trace contextRef="#ctx0" brushRef="#br0" timeOffset="-3110.8">839 1948 24575,'0'2'0,"0"7"0,0 5 0,0 6 0,0 2 0,0 3 0,-2 2 0,0 1 0,-1 0 0,1-2 0,1-7-8191</inkml:trace>
  <inkml:trace contextRef="#ctx0" brushRef="#br0" timeOffset="-2462.18">997 2031 24575,'0'-2'0,"4"-1"0,6 1 0,9 1 0,7 3 0,6-1 0,4 3 0,1 0 0,-1 0 0,-3-1 0,-4-2 0,-8 1-8191</inkml:trace>
  <inkml:trace contextRef="#ctx0" brushRef="#br0" timeOffset="-1809.05">1203 1875 24575,'0'8'0,"-2"9"0,0 12 0,-1 7 0,1 2 0,1 0 0,-2-2 0,-1-3 0,1-5 0,1-5 0,1-5 0,0-5-8191</inkml:trace>
  <inkml:trace contextRef="#ctx0" brushRef="#br0" timeOffset="-1143.1">1396 2020 24575,'4'0'0,"8"0"0,5 0 0,5 0 0,0 0 0,-2 0 0,1 0 0,0 0 0,1 0 0,-2 0 0,-1 0 0,-1 0 0,0 0 0,-2 0 0,-4 0-8191</inkml:trace>
  <inkml:trace contextRef="#ctx0" brushRef="#br0" timeOffset="-612.13">1566 1778 24575,'0'2'0,"2"5"0,0 12 0,1 8 0,-1 6 0,-1 8 0,0 9 0,0 2 0,-1-2 0,0-4 0,0-5 0,0-7 0,-1-7 0,1-6 0,0-5 0,0-5-8191</inkml:trace>
  <inkml:trace contextRef="#ctx0" brushRef="#br0" timeOffset="6057.88">1807 846 24575,'-13'1'0,"-1"1"0,-15 3 0,-4 1 0,-7 0 0,0 2 0,1 2 0,0 2 0,0 1 0,2 2 0,-68 36 0,-463 317 0,521-335 0,13-7 0,1 1 0,1 2 0,1 1 0,2 1 0,1 2 0,2 1 0,-33 55 0,-6 28 0,-53 133 0,35-68 0,40-96 0,-62 138 0,88-182 0,2 2 0,1 0 0,-9 59 0,19-77 0,1 0 0,1 0 0,4 45 0,-1-56 0,1 0 0,1-1 0,0 1 0,2 0 0,-1-1 0,2 0 0,12 25 0,6 0 0,1-2 0,2 0 0,1-2 0,2-1 0,1-1 0,2-2 0,1-1 0,1-1 0,2-3 0,0 0 0,2-3 0,80 36 0,-65-36 0,0-3 0,2-2 0,0-2 0,1-3 0,59 6 0,629 11 0,-456-43-281,416-72 0,-424 31 281,-199 34 0,111-43 0,-182 59-6,0-1 0,-1 0 0,0 0 0,0-1 0,13-9-1,-20 11 41,1 1 0,0-1-1,-1 0 1,0 0 0,0 0-1,0 0 1,0 0 0,-1-1 0,0 1-1,0-1 1,0 0 0,0 1-1,-1-1 1,2-7 0,21-125 12,10-246 1,-34 362-47,1-467 0,-7 385 0,-4-1 0,-40-175 0,-51-65 0,84 295 0,-1 2 0,-3 0 0,-2 1 0,-52-77 0,56 97 0,-1 0 0,-1 2 0,-2 1 0,0 0 0,-1 2 0,-1 0 0,-1 2 0,-51-28 0,58 36 0,-1 1 0,-1 1 0,0 1 0,0 1 0,0 1 0,-1 1 0,0 1 0,0 1 0,0 0 0,-1 2 0,1 1 0,0 0 0,-23 4 0,-305 62 0,343-64 0,1 1 0,-1 0 0,0 0 0,1 1 0,-1-1 0,1 2 0,0-1 0,-6 6 0,7-5 0,-1 0 0,0-1 0,0 0 0,0 0 0,0 0 0,-1-1 0,1 0 0,-13 4 0,-5-2-341,0-2 0,0 0-1,-35-1 1,48-2-6485</inkml:trace>
  <inkml:trace contextRef="#ctx0" brushRef="#br0" timeOffset="7124.45">343 314 24575,'2'2'0,"2"3"0,6 1 0,4 7 0,11 12 0,11 9 0,11 10 0,3 0 0,0-2 0,-1-4 0,-4-7 0,-3-3 0,0-6 0,-3-4 0,-9-3 0,-7-4 0,-7-1 0</inkml:trace>
  <inkml:trace contextRef="#ctx0" brushRef="#br0" timeOffset="7620.76">803 193 24575,'0'2'0,"-4"11"0,-8 13 0,-9 13 0,-12 10 0,-9 11 0,-5 6 0,-3-1 0,1-4 0,-1 1 0,3-2 0,8-8 0,8-12 0,10-10 0,8-8 0,7-8-8191</inkml:trace>
  <inkml:trace contextRef="#ctx0" brushRef="#br0" timeOffset="8249.19">439 0 24575,'2'0'0,"3"0"0,0 2 0,2 1 0,0 2 0,0-1 0,1 5 0,2 5 0,0 10 0,0 0-8191</inkml:trace>
  <inkml:trace contextRef="#ctx0" brushRef="#br0" timeOffset="8655.94">658 894 24575,'0'2'0</inkml:trace>
  <inkml:trace contextRef="#ctx0" brushRef="#br0" timeOffset="9074.85">173 605 24575,'0'0'-8191</inkml:trace>
  <inkml:trace contextRef="#ctx0" brushRef="#br0" timeOffset="9464.11">947 484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9T06:43:49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685 16 24575,'0'0'0,"0"-1"0,0 1 0,-1-1 0,1 1 0,0-1 0,-1 1 0,1-1 0,0 1 0,-1-1 0,1 1 0,0 0 0,-1-1 0,1 1 0,-1 0 0,1 0 0,-1-1 0,1 1 0,-1 0 0,1 0 0,-1-1 0,1 1 0,-1 0 0,1 0 0,-1 0 0,1 0 0,-2 0 0,-17-2 0,16 2 0,-38-4 0,0 3 0,-78 6 0,96 1 0,0 0 0,0 2 0,1 0 0,-38 20 0,2-1 0,47-21 0,0 0 0,0 0 0,1 1 0,-1 1 0,2-1 0,-1 2 0,1-1 0,0 1 0,1 1 0,0-1 0,-9 16 0,6-7 0,1 1 0,0 0 0,1 0 0,2 1 0,-11 38 0,11-23 0,1 0 0,2 1 0,0 43 0,3-18 0,-6 163 0,0-52 0,-8 588 0,18-687 0,0-57 0,1-14 0,3-19 0,6-34 0,8-83 0,-9 47 0,-2 9 0,-4-2 0,-6-88 0,-1 201 0,-2 1 0,-2-1 0,-10 37 0,7-31 0,1 0 0,-3 45 0,1 53 0,5 112 0,5-142 0,-2-10 0,3 102 0,-2-196 0,0 0 0,1 0 0,-1 0 0,1 0 0,0 0 0,0 0 0,0 0 0,0 0 0,1 0 0,-1 0 0,1 0 0,-1-1 0,1 1 0,0 0 0,0-1 0,1 0 0,3 4 0,-2-3 0,1 0 0,0 0 0,0 0 0,0 0 0,0-1 0,1 0 0,-1 0 0,1 0 0,6 0 0,17 2 0,1-1 0,43-2 0,15 1 0,-68 0 0,-1 1 0,-1-1 0,1-1 0,0-1 0,0-1 0,0 0 0,-1-2 0,31-7 0,-21 0 0,0 1 0,0 1 0,1 1 0,1 2 0,54-3 0,1522 9 0,-1294 17 0,5 1 0,9-19 0,295-1 0,-538-1 0,-1-4 0,119-22 0,-192 25 0,-1 1 0,1-2 0,-1 1 0,1-1 0,-1 0 0,0-1 0,-1 1 0,1-2 0,-1 1 0,0-1 0,8-8 0,6-10 0,35-49 0,-27 32 0,43-51 0,76-110 0,-132 176 0,-1 0 0,-2-2 0,-1 1 0,0-2 0,-3 1 0,9-39 0,-10 25 0,-2 0 0,-2 0 0,-2-72 0,-4 84 0,-1 1 0,-2-1 0,-1 1 0,-1 0 0,-1 1 0,-14-31 0,0 10 0,-3 0 0,-40-61 0,43 78 0,-1 2 0,-2 0 0,-1 2 0,-35-30 0,9 18 0,-98-57 0,47 33 0,-115-92 0,175 121 0,-48-49 0,34 18 0,11 10 0,34 41 0,0-1 0,-1 2 0,-20-18 0,23 25 0,0 1 0,0 0 0,0 0 0,-1 1 0,1 1 0,-1 0 0,-23-6 0,-83-8 0,89 15 0,-90-5 0,-127 7 0,112 2 0,57-1 0,-535 10 0,384-9 0,-13 1 0,172 3 0,-82 2 0,-830-8 0,953 4-1365,18-1-5461</inkml:trace>
  <inkml:trace contextRef="#ctx0" brushRef="#br0" timeOffset="1238.21">3613 487 24575,'322'6'0,"13"0"0,254 4 0,-584-9 0,353 0 0,-373-11 102,-13-4-1569,8 5-5359</inkml:trace>
  <inkml:trace contextRef="#ctx0" brushRef="#br0" timeOffset="1988.62">5027 414 24575,'1'0'0,"-1"-1"0,0 0 0,1 1 0,-1-1 0,1 1 0,0 0 0,-1-1 0,1 1 0,-1-1 0,1 1 0,0 0 0,-1-1 0,1 1 0,-1 0 0,1 0 0,0 0 0,0 0 0,-1-1 0,1 1 0,0 0 0,1 0 0,20-2 0,-19 2 0,17-1 0,1 2 0,0 0 0,-1 1 0,1 1 0,-1 0 0,0 2 0,0 0 0,0 2 0,-1 0 0,24 13 0,-42-20 0,0 1 0,1-1 0,-1 1 0,0 0 0,0 0 0,0 0 0,0-1 0,0 1 0,0 0 0,0 0 0,0 0 0,0 0 0,0 1 0,0-1 0,-1 0 0,1 0 0,0 0 0,-1 1 0,1-1 0,-1 0 0,1 1 0,-1 2 0,0-2 0,0 0 0,0 0 0,-1 0 0,1 0 0,-1 0 0,1 0 0,-1 0 0,0 0 0,0 0 0,0 0 0,0 0 0,0 0 0,-2 2 0,-5 6 0,-1-1 0,0 0 0,-20 16 0,23-20 0,-19 14-1365,17-11-5461</inkml:trace>
  <inkml:trace contextRef="#ctx0" brushRef="#br0" timeOffset="9635.84">6248 247 24575,'0'38'0,"-1"-4"0,1-1 0,9 57 0,6-16-1365,-14-65-5461</inkml:trace>
  <inkml:trace contextRef="#ctx0" brushRef="#br0" timeOffset="11080.01">6238 222 24575,'4'-1'0,"1"1"0,0-1 0,-1 0 0,1 0 0,-1-1 0,1 1 0,6-4 0,-8 3 0,1 0 0,0 1 0,-1-1 0,1 1 0,0 0 0,0 0 0,0 1 0,0-1 0,0 1 0,0 0 0,8 0 0,-10 0 0,0 1 0,-1-1 0,1 1 0,0 0 0,0-1 0,0 1 0,0 0 0,-1 0 0,1 0 0,0 0 0,-1 1 0,1-1 0,-1 0 0,1 1 0,-1-1 0,0 1 0,0-1 0,1 1 0,-1 0 0,0-1 0,0 1 0,-1 0 0,1 0 0,0 0 0,-1 0 0,1 0 0,-1-1 0,1 1 0,-1 2 0,1 6 0,-1 1 0,0-1 0,0 0 0,-3 14 0,3-23 0,0 1 5,-1 0 0,0 0 0,1 0-1,-1 0 1,0 0 0,0 0 0,0 0 0,0 0-1,-1 0 1,1 0 0,0-1 0,-1 1 0,1 0-1,-1-1 1,0 1 0,1-1 0,-1 0-1,0 0 1,0 1 0,0-1 0,0 0 0,0-1-1,0 1 1,-3 1 0,-3 0-253,0 0 1,0 0-1,0-1 1,0 0-1,-11 0 1,9-1-6579</inkml:trace>
  <inkml:trace contextRef="#ctx0" brushRef="#br0" timeOffset="12083.69">6454 403 24575,'2'-2'0,"5"0"0,3-1 0,2 1 0,4 0 0,2 1 0,1 1 0,-2 0 0,0 0 0,-2 0 0,-1 0 0,-2 0 0,1 0 0,-1 0 0,-1 0 0,1 0 0,-2 0-8191</inkml:trace>
  <inkml:trace contextRef="#ctx0" brushRef="#br0" timeOffset="13432.47">6588 269 24575,'0'0'0,"1"-1"0,-1 0 0,1 1 0,-1-1 0,0 1 0,1-1 0,-1 0 0,1 1 0,-1-1 0,1 1 0,-1-1 0,1 1 0,0-1 0,-1 1 0,1 0 0,0-1 0,-1 1 0,1 0 0,0 0 0,-1-1 0,1 1 0,0 0 0,0 0 0,-1 0 0,1 0 0,0 0 0,1 0 0,24-2 0,-23 2 0,6 0 0,0 2 0,1-1 0,-1 1 0,0 0 0,-1 1 0,1 0 0,0 0 0,-1 1 0,0 0 0,9 6 0,12 5 0,-27-13 0,1-1 0,-1 1 0,0 0 0,0-1 0,0 1 0,0 0 0,0 0 0,0 1 0,0-1 0,-1 0 0,1 0 0,-1 1 0,1-1 0,-1 1 0,0 0 0,0-1 0,0 1 0,0 0 0,0 3 0,-1-4 0,1 0 0,-1 1 0,0-1 0,0 0 0,0 0 0,0 0 0,0 1 0,-1-1 0,1 0 0,-1 0 0,1 0 0,-1 0 0,0 0 0,0 0 0,0 0 0,0 0 0,0 0 0,0 0 0,0 0 0,-1-1 0,1 1 0,-1 0 0,1-1 0,-1 1 0,-2 0 0,-8 6 0,-1 0 0,-1-2 0,1 0 0,-1 0 0,-16 3 0,13 0-1365</inkml:trace>
  <inkml:trace contextRef="#ctx0" brushRef="#br0" timeOffset="14578.05">6891 173 24575,'1'33'0,"10"49"0,1 5 0,1 63 0,-10-131 0,-1-9 0,-7-22 0,-1-6-1365,0-2-5461</inkml:trace>
  <inkml:trace contextRef="#ctx0" brushRef="#br0" timeOffset="15611.89">6866 137 24575,'0'-1'0,"0"0"0,1 0 0,-1 0 0,1 0 0,-1 0 0,1 0 0,-1 0 0,1 0 0,0 0 0,-1 0 0,1 0 0,0 1 0,0-1 0,0 0 0,-1 0 0,1 1 0,0-1 0,0 0 0,0 1 0,0-1 0,0 1 0,1 0 0,-1-1 0,0 1 0,0 0 0,0-1 0,0 1 0,2 0 0,34-4 0,-34 3 0,7 1 0,0-1 0,0 1 0,1 1 0,18 3 0,-24-3 0,0 1 0,0 0 0,-1 0 0,1 0 0,0 1 0,-1 0 0,0 0 0,1 0 0,-1 0 0,0 0 0,4 6 0,3 1 0,-8-8 0,0 1 0,-1-1 0,1 0 0,-1 1 0,0 0 0,4 5 0,-6-7 0,1 0 0,-1 0 0,0 0 0,0-1 0,1 1 0,-1 0 0,0 0 0,0 0 0,0 0 0,0 0 0,0 0 0,0 0 0,0 0 0,-1 0 0,1-1 0,0 1 0,0 0 0,-1 0 0,1 0 0,-1 0 0,1-1 0,-1 1 0,1 0 0,-1 0 0,1-1 0,-1 1 0,1 0 0,-1-1 0,0 1 0,0 0 0,-1 0 0,-5 5 0,-1-1 0,0 0 0,0 0 0,-1-1 0,0 0 0,1-1 0,-1 0 0,0 0 0,-1 0 0,-10 0 0,17-2 0,-7 2-1365,2 0-5461</inkml:trace>
  <inkml:trace contextRef="#ctx0" brushRef="#br0" timeOffset="17024.57">7060 354 24575,'3'0'0,"1"1"0,-1-1 0,0 1 0,0 0 0,0 0 0,0 0 0,0 1 0,0-1 0,0 1 0,0-1 0,0 1 0,-1 0 0,1 0 0,0 1 0,-1-1 0,0 0 0,0 1 0,0-1 0,0 1 0,0 0 0,0 0 0,0-1 0,1 6 0,1 0 0,-1 0 0,0 0 0,0 1 0,-1-1 0,0 0 0,-1 1 0,1-1 0,-1 11 0,-3-9 0,-2-17 0,-2-16 0,5 16 0,1 1 0,0-1 0,0 0 0,0 1 0,1-1 0,0 1 0,0-1 0,3-8 0,-3 13 0,0 0 0,0-1 0,1 1 0,-1 0 0,1 0 0,-1 0 0,1 1 0,0-1 0,0 0 0,0 1 0,0-1 0,0 1 0,0 0 0,0-1 0,0 1 0,0 0 0,1 0 0,-1 0 0,0 1 0,1-1 0,-1 1 0,1-1 0,-1 1 0,0 0 0,5 0 0,28-1-1365,-25 1-5461</inkml:trace>
  <inkml:trace contextRef="#ctx0" brushRef="#br0" timeOffset="17619.79">7338 269 24575,'0'-2'0,"0"-3"0,2 0 0,1-2 0</inkml:trace>
  <inkml:trace contextRef="#ctx0" brushRef="#br0" timeOffset="18778.95">7338 427 24575,'2'0'0,"3"0"0,1 3 0,0-1 0,1 3 0,-2 2 0,0 2 0,0 1 0,-1 2 0,-2 0 0,0 0 0,0-1 0,1-2 0,0 1 0,-1 0 0,-1 1 0</inkml:trace>
  <inkml:trace contextRef="#ctx0" brushRef="#br0" timeOffset="20312.74">7579 294 24575,'0'0'0,"0"0"0,0-1 0,0 1 0,0 0 0,0-1 0,0 1 0,0 0 0,0-1 0,0 1 0,0 0 0,-1-1 0,1 1 0,0 0 0,0-1 0,0 1 0,-1 0 0,1-1 0,0 1 0,0 0 0,-1 0 0,1-1 0,0 1 0,-1 0 0,1 0 0,0 0 0,0 0 0,-1-1 0,1 1 0,-1 0 0,1 0 0,0 0 0,-1 0 0,1 0 0,0 0 0,-1 0 0,1 0 0,0 0 0,-1 0 0,1 0 0,0 0 0,-1 0 0,1 0 0,-1 0 0,1 0 0,0 1 0,-1-1 0,1 0 0,0 0 0,0 0 0,-1 1 0,-16 10 0,12-4 0,1 0 0,1 1 0,-1-1 0,1 1 0,1 0 0,-1 0 0,1 0 0,-1 10 0,1-3 0,1 0 0,1 0 0,1 26 0,0-37 0,1 0 0,-1 0 0,1 1 0,-1-1 0,1 0 0,0 0 0,0-1 0,1 1 0,-1 0 0,1-1 0,0 1 0,0-1 0,0 0 0,0 0 0,1 0 0,-1-1 0,8 5 0,-4-3 0,-1 0 0,1 0 0,0-1 0,1 0 0,-1 0 0,0-1 0,1 0 0,-1 0 0,12 0 0,-17-2 0,0 0 0,0 0 0,0 0 0,0 0 0,0-1 0,0 1 0,0-1 0,0 1 0,0-1 0,0 0 0,0 0 0,0 0 0,0 0 0,-1 0 0,1 0 0,0-1 0,1-1 0,0 0 0,0 0 0,-1 0 0,1-1 0,-1 0 0,1 1 0,-1-1 0,3-8 0,-2 2 0,0 0 0,0 0 0,-1 0 0,-1-1 0,0 1 0,0-13 0,-1 0 0,1 13 0,-1 1 0,-1-1 0,1 0 0,-2 0 0,-3-16 0,4 24 0,0-1 0,0 0 0,0 1 0,-1-1 0,1 1 0,-1-1 0,0 1 0,0 0 0,0 0 0,0-1 0,0 2 0,0-1 0,0 0 0,-1 0 0,1 1 0,-1-1 0,1 1 0,-1 0 0,0-1 0,1 1 0,-1 0 0,0 1 0,-5-2 0,-3 0-170,0 1-1,1 0 0,-1 0 1,0 1-1,0 1 0,1 0 1,-12 2-1,12 0-6655</inkml:trace>
  <inkml:trace contextRef="#ctx0" brushRef="#br0" timeOffset="21865.64">7797 185 24575,'28'25'0,"-22"-21"0,-1 0 0,1 1 0,-1 0 0,-1 0 0,1 0 0,0 0 0,-1 1 0,0 0 0,5 9 0,-2 1 0,-1-1 0,0 1 0,0 0 0,-2 0 0,0 1 0,-1-1 0,-1 1 0,1 24 0,-6-16 0,3-24 0,0-1 0,0 0 0,0 0 0,0 0 0,0 0 0,0 0 0,0 0 0,0 0 0,0 0 0,0 0 0,0 0 0,0 1 0,0-1 0,0 0 0,0 0 0,0 0 0,0 0 0,0 0 0,0 0 0,0 0 0,0 0 0,0 0 0,0 0 0,-1 1 0,1-1 0,0 0 0,0 0 0,0 0 0,0 0 0,0 0 0,0 0 0,0 0 0,0 0 0,0 0 0,0 0 0,0 0 0,0 0 0,-1 0 0,1 0 0,0 0 0,0 0 0,0 0 0,0 0 0,0 0 0,0 0 0,0 0 0,0 0 0,0 0 0,0 0 0,-1 0 0,1 0 0,0 0 0,0 0 0,0 0 0,0 0 0,0 0 0,0 0 0,0 0 0,0 0 0,-4-14 0,1-4 0,1-1 0,1 1 0,0 0 0,3-20 0,-1 27 0,1 0 0,0 0 0,0-1 0,1 1 0,1 1 0,0-1 0,8-17 0,-10 26 4,0-1-1,-1 1 0,1 0 1,0-1-1,0 1 0,1 0 1,-1 0-1,0 0 1,1 1-1,-1-1 0,1 1 1,-1-1-1,6-1 0,38-8-260,-23 7-898,-13 2-5671</inkml:trace>
  <inkml:trace contextRef="#ctx0" brushRef="#br0" timeOffset="22773.12">8232 379 24575,'0'-2'0,"0"-3"0,2 0 0,3 0 0,3 1 0,1 2 0,2 1 0,1 0 0,0 1 0,1 0 0,0 0 0,-1 0 0,1 0 0,-1 1 0,-2-1-8191</inkml:trace>
  <inkml:trace contextRef="#ctx0" brushRef="#br0" timeOffset="23477.01">8184 499 24575,'4'0'0,"4"0"0,4 0 0,2 0 0,1 0 0,0 0 0,-3-2 0,-1-1 0</inkml:trace>
  <inkml:trace contextRef="#ctx0" brushRef="#br0" timeOffset="24196.57">8451 415 24575,'0'-2'0,"2"-1"0,3 1 0,4 0 0,6-2 0,1 1 0,1 0 0,-1 0 0,-1 2 0,-1 0 0,1 0 0,0 1 0,0 0 0,-1 1 0,0-1 0,-4 0-8191</inkml:trace>
  <inkml:trace contextRef="#ctx0" brushRef="#br0" timeOffset="24964.76">8438 499 24575,'-2'0'0,"1"0"0,3 0 0,4 0 0,2 0 0,2 0 0,3 0 0,2 0 0,0 0 0,0 0 0,-1 0 0,0 0 0,-1 0 0,-1 0 0,-2 0-8191</inkml:trace>
  <inkml:trace contextRef="#ctx0" brushRef="#br0" timeOffset="25993.24">8826 246 24575,'1'0'0,"-1"0"0,1 1 0,0-1 0,0 0 0,0 1 0,-1-1 0,1 1 0,0-1 0,0 1 0,-1 0 0,1-1 0,-1 1 0,1 0 0,0-1 0,-1 1 0,1 0 0,-1 0 0,1-1 0,-1 1 0,0 0 0,1 0 0,-1 0 0,0 0 0,0 0 0,6 23 0,-6-24 0,4 29-4,-2 1-1,-3 48 1,0-25-1348,1-42-5474</inkml:trace>
  <inkml:trace contextRef="#ctx0" brushRef="#br0" timeOffset="26790.31">8874 294 24575,'1'0'0,"-1"-1"0,0 1 0,0-1 0,0 1 0,1-1 0,-1 1 0,0-1 0,0 1 0,1-1 0,-1 1 0,0-1 0,1 1 0,-1 0 0,1-1 0,-1 1 0,1 0 0,-1-1 0,1 1 0,-1 0 0,1 0 0,-1-1 0,1 1 0,-1 0 0,1 0 0,-1 0 0,1 0 0,-1-1 0,1 1 0,-1 0 0,1 0 0,0 0 0,-1 0 0,1 0 0,-1 1 0,1-1 0,-1 0 0,1 0 0,22 4 0,-17-2 0,-1 0 0,0 0 0,0 1 0,1 0 0,-2-1 0,1 2 0,0-1 0,0 0 0,6 8 0,-2-1 0,-1 1 0,13 19 0,-5-5 0,-1-6-66,-12-15-34,0-1 0,0 0 0,-1 1 0,1 0 0,-1-1 1,0 1-1,0 0 0,0 0 0,0 1 0,-1-1 0,0 0 0,1 6 0,-1 0-6726</inkml:trace>
  <inkml:trace contextRef="#ctx0" brushRef="#br0" timeOffset="27666.85">9067 258 24575,'0'206'-1365,"0"-196"-5461</inkml:trace>
  <inkml:trace contextRef="#ctx0" brushRef="#br0" timeOffset="28887.12">9188 366 24575,'0'0'0,"0"0"0,0-1 0,0 1 0,0 0 0,0-1 0,0 1 0,0 0 0,0 0 0,0-1 0,0 1 0,0 0 0,0 0 0,1-1 0,-1 1 0,0 0 0,0 0 0,0-1 0,0 1 0,0 0 0,1 0 0,-1 0 0,0-1 0,0 1 0,0 0 0,1 0 0,-1 0 0,0 0 0,0-1 0,0 1 0,1 0 0,-1 0 0,0 0 0,0 0 0,1 0 0,-1 0 0,0 0 0,0 0 0,1 0 0,-1 0 0,0 0 0,1 0 0,-1 0 0,0 0 0,0 0 0,1 0 0,-1 0 0,0 0 0,0 0 0,1 0 0,0 1 0,0-1 0,-1 0 0,1 1 0,0-1 0,-1 0 0,1 1 0,0-1 0,-1 1 0,1-1 0,0 1 0,-1-1 0,1 1 0,-1 0 0,1-1 0,-1 1 0,1 1 0,2 6 0,-1 1 0,0 0 0,2 13 0,-4-16 0,0-1 0,1 1 0,0 0 0,0-1 0,1 1 0,0-1 0,0 0 0,0 1 0,0-1 0,1 0 0,0 0 0,4 6 0,-4-8 0,1 0 0,-1 0 0,1 0 0,-1 0 0,1-1 0,0 1 0,0-1 0,0 0 0,0 0 0,0-1 0,1 1 0,-1-1 0,0 0 0,1 0 0,-1 0 0,1-1 0,-1 1 0,1-1 0,-1 0 0,1-1 0,-1 1 0,1-1 0,-1 0 0,7-2 0,-10 2-53,1 0 0,-1 0 0,1-1-1,-1 1 1,0-1 0,0 1 0,0-1-1,0 1 1,0-1 0,0 0 0,0 0 0,0 1-1,-1-1 1,1 0 0,-1 0 0,1 0-1,-1 0 1,0 0 0,0 1 0,1-1 0,-1 0-1,-1 0 1,1 0 0,0-2 0,0 4 18,-1-11-6791</inkml:trace>
  <inkml:trace contextRef="#ctx0" brushRef="#br0" timeOffset="29608">9334 390 24575,'0'2'0,"2"1"0,1 2 0,-1 2 0,3-1 0,-1 2 0,0 1 0,-2 1 0,2 1 0,-1 0 0,0 1 0,0 1 0,-2-1 0,0-2-8191</inkml:trace>
  <inkml:trace contextRef="#ctx0" brushRef="#br0" timeOffset="30797.78">9466 221 24575,'2'0'0,"1"0"0,-1 0 0,1 0 0,-1 1 0,1-1 0,-1 1 0,1-1 0,-1 1 0,0 0 0,1 0 0,-1 0 0,0 0 0,0 1 0,0-1 0,0 1 0,0-1 0,0 1 0,0 0 0,0-1 0,-1 1 0,1 0 0,-1 0 0,1 0 0,-1 1 0,0-1 0,0 0 0,0 0 0,0 1 0,0-1 0,0 1 0,-1-1 0,1 4 0,1 9 0,0 0 0,-1 0 0,-1 0 0,-2 22 0,0-3 0,1 3 0,3 46 0,-2-81 2,0-1 0,1 1 0,-1-1 0,1 0 0,-1 1 0,1-1-1,-1 0 1,1 0 0,0 0 0,0 1 0,0-1 0,0 0 0,0 0 0,0 0-1,0 0 1,0 0 0,0-1 0,0 1 0,0 0 0,1 0 0,-1-1 0,0 1-1,1-1 1,-1 1 0,0-1 0,1 0 0,-1 1 0,0-1 0,1 0 0,2 0-1,7 1-91,0-1 0,0 0 0,13-2 0,-5 0-973,-9 2-5763</inkml:trace>
  <inkml:trace contextRef="#ctx0" brushRef="#br0" timeOffset="32599.1">9732 161 24575,'0'0'0,"0"0"0,0 0 0,0 0 0,0 0 0,0 0 0,0 0 0,-1 0 0,1-1 0,0 1 0,0 0 0,0 0 0,0 0 0,0 0 0,0 0 0,0 0 0,0 0 0,0-1 0,0 1 0,0 0 0,0 0 0,0 0 0,0 0 0,0 0 0,1 0 0,-1 0 0,0 0 0,0-1 0,0 1 0,0 0 0,0 0 0,0 0 0,0 0 0,0 0 0,0 0 0,0 0 0,0 0 0,0 0 0,1 0 0,-1-1 0,0 1 0,0 0 0,0 0 0,0 0 0,0 0 0,0 0 0,0 0 0,0 0 0,1 0 0,-1 0 0,0 0 0,0 0 0,0 0 0,0 0 0,0 0 0,0 0 0,0 0 0,1 0 0,5 8 0,4 11 0,-1 21 0,-2 1 0,3 65 0,-7-75 0,-2 79 0,-1-108 2,1-1 0,-1 1 0,0-1 0,1 0-1,-1 1 1,1-1 0,0 0 0,0 0 0,-1 0 0,1 1-1,0-1 1,0 0 0,0 0 0,0 0 0,0 0 0,0 0-1,0-1 1,0 1 0,1 0 0,-1 0 0,0-1 0,0 1-1,1-1 1,-1 1 0,0-1 0,1 1 0,-1-1 0,1 0-1,-1 0 1,0 0 0,2 0 0,8 1-93,0-1 0,0 0 0,13-2-1,-6 1-967,-7 1-5767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9T06:54:46.2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24575,'0'-2'0,"0"-3"0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1:5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24575,'191'9'0,"-87"6"0,-42-4 0,112 2 0,160-3 0,-76-6 0,-147-6 0,1299 2 0,-1239-12 0,148 12-1365,-309 0-5461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05:58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 4077 24575,'984'0'0,"-930"3"0,0 3 0,77 17 0,-6-1 0,-69-14 0,137 16 0,-55-12 0,-74-8 0,72 3 0,373-7 0,-278 12 0,24 1 0,-34-15 0,178 4 0,-318 2 0,54 2 0,-111-6 0,0-2 0,0 0 0,38-10 0,-56 10 0,1-1 0,-1 0 0,0 0 0,0 0 0,0-1 0,0 0 0,0 0 0,-1 0 0,0-1 0,0 0 0,0 0 0,-1-1 0,1 1 0,-1-1 0,6-12 0,4-7 0,-2-1 0,13-39 0,-24 62 0,3-10 0,0 1 0,-1-1 0,0 1 0,-1-1 0,-1 0 0,0 0 0,0-13 0,-2 16 0,0 0 0,-1 1 0,0-1 0,0 1 0,-1-1 0,0 1 0,-1 0 0,0 0 0,-10-16 0,3 8 0,-1 0 0,0 1 0,-1 0 0,-1 1 0,0 1 0,-1 0 0,-1 1 0,0 0 0,-1 2 0,-20-12 0,19 16 0,-1 1 0,0 1 0,0 0 0,0 1 0,-32-1 0,-30-7 0,-88-17 0,-303-15 0,231 33 0,112-1 0,-38-1 0,-38 5 0,-156 4 0,202 5 0,-1574-1 0,1723 1 0,0 1 0,1-1 0,-1 2 0,1-1 0,-16 7 0,-11 3 0,29-10 0,0 0 0,1 0 0,-1 1 0,1 0 0,0 0 0,-1 1 0,1-1 0,1 1 0,-1 1 0,1-1 0,0 1 0,0 0 0,0 0 0,0 1 0,1-1 0,0 1 0,-4 8 0,3-4 0,0 1 0,1 0 0,0 0 0,1 1 0,0-1 0,1 1 0,1-1 0,0 1 0,0 18 0,0 1 0,2 26 0,0-53 0,-1 0 0,1 1 0,0-1 0,1 0 0,-1 1 0,1-1 0,0 0 0,0 0 0,0 0 0,4 5 0,10 12 0,-7-8 0,0-1 0,17 16 0,-3-4 0,-20-19 0,1-1 0,-1 0 0,1 0 0,0 0 0,0-1 0,0 1 0,1-1 0,0 0 0,-1 0 0,1-1 0,6 3 0,24 7-91,-14-4-227,1 0-1,-1-2 1,36 5-1,-47-10-6507</inkml:trace>
  <inkml:trace contextRef="#ctx0" brushRef="#br0" timeOffset="1393.75">1852 3303 24575,'2'-32'0,"0"1"0,2-1 0,11-44 0,34-90 0,-33 119 0,210-614 0,-135 405 0,-60 165 0,34-90 0,-8 27 0,-15 38 0,-31 76 63,-9 31-348,1 0-1,0 0 0,0 0 1,5-9-1</inkml:trace>
  <inkml:trace contextRef="#ctx0" brushRef="#br0" timeOffset="3228.86">2202 1477 24575,'1'-4'0,"0"0"0,1 0 0,0 0 0,0 1 0,0-1 0,0 1 0,0-1 0,1 1 0,0 0 0,-1 0 0,1 0 0,7-5 0,-1-1 0,-5 5 0,8-10 0,1 1 0,1 0 0,22-16 0,-30 24 0,0 1 0,0-2 0,8-9 0,-10 11 0,-1-1 0,1 1 0,0 0 0,1 0 0,-1 1 0,1 0 0,-1-1 0,9-2 0,11-5 0,51-24 0,-74 34 0,0 0 0,1 1 0,-1-1 0,0 0 0,1 1 0,-1-1 0,0 1 0,1-1 0,-1 1 0,0 0 0,1 0 0,-1 0 0,1-1 0,-1 1 0,1 1 0,-1-1 0,1 0 0,-1 0 0,0 0 0,1 1 0,-1-1 0,0 1 0,1-1 0,1 2 0,-1 0 0,1 0 0,-1 0 0,0 0 0,0 0 0,-1 0 0,1 0 0,0 1 0,-1-1 0,1 1 0,-1-1 0,2 6 0,1 3 0,-1 0 0,0 1 0,-1 0 0,0 0 0,0 12 0,1 37 0,16 89 0,2-82-1365,-18-58-5461</inkml:trace>
  <inkml:trace contextRef="#ctx0" brushRef="#br0" timeOffset="41369.85">2614 739 24575,'29'-1'0,"0"-2"0,55-13 0,6-1 0,-55 10-1365,-25 5-5461</inkml:trace>
  <inkml:trace contextRef="#ctx0" brushRef="#br0" timeOffset="42798.36">2772 618 24575,'1'2'0,"0"0"0,-1 0 0,1 0 0,0 0 0,0 0 0,0 0 0,1 0 0,-1 0 0,0 0 0,4 2 0,5 11 0,-1 8 0,9 39 0,-5-16 0,-6-21 0,-2 0 0,0 1 0,-2 0 0,-1 0 0,-1 0 0,-4 49 0,3-72 0,-1-1 0,1 0 0,-1 1 0,0-1 0,1 0 0,-1 1 0,0-1 0,0 0 0,-1 0 0,1 0 0,0 0 0,-1 0 0,1 0 0,-1 0 0,0 0 0,1-1 0,-1 1 0,0-1 0,0 1 0,0-1 0,0 0 0,0 1 0,-1-1 0,1 0 0,0 0 0,0-1 0,-1 1 0,1-1 0,-1 1 0,1-1 0,0 1 0,-1-1 0,-3 0 0,3 0 0,1 0 0,-1-1 0,0 1 0,1 0 0,-1-1 0,1 1 0,-1-1 0,1 0 0,-1 0 0,1 0 0,0 0 0,-1 0 0,1-1 0,0 1 0,0 0 0,0-1 0,0 0 0,0 0 0,0 1 0,1-1 0,-1 0 0,0 0 0,1-1 0,0 1 0,-1 0 0,1 0 0,0-1 0,0 1 0,0-1 0,1 1 0,-2-4 0,1-31-1365,2 26-5461</inkml:trace>
  <inkml:trace contextRef="#ctx0" brushRef="#br0" timeOffset="43615.2">2650 980 24575,'7'-4'0,"0"-1"0,1 0 0,-1-1 0,11-11 0,-14 12 0,2 0 0,-1 0 0,1 1 0,-1-1 0,1 1 0,0 0 0,1 1 0,8-5 0,-3 4 32,-1-1 0,0-1 0,15-10-1,-15 9-528,0 0-1,22-9 1</inkml:trace>
  <inkml:trace contextRef="#ctx0" brushRef="#br0" timeOffset="44365.97">3073 557 24575,'-2'0'0,"-1"2"0,-2 1 0,0 2 0,-1 1 0,0 3 0,0 0 0,0-1 0,1 2 0,0-2 0</inkml:trace>
  <inkml:trace contextRef="#ctx0" brushRef="#br0" timeOffset="45472.28">2965 521 24575,'-1'59'0,"2"64"0,-1-122-3,0 1-1,0 0 1,1-1-1,-1 1 1,1 0-1,-1-1 1,1 1-1,-1-1 1,1 1-1,0-1 1,0 1-1,-1-1 1,1 1-1,0-1 1,0 0-1,1 0 1,-1 1-1,0-1 1,0 0-1,1 0 1,-1 0-1,2 1 1,0-1 20,0 0-1,0 0 1,-1-1 0,1 1-1,0 0 1,0-1 0,0 0-1,0 0 1,0 0 0,0 0-1,5-1 1,-2 0-141,1 0 0,-1 0 1,0-1-1,0 0 0,0 0 0,-1-1 1,1 0-1,0 0 0,-1 0 0,0-1 1,7-5-1</inkml:trace>
  <inkml:trace contextRef="#ctx0" brushRef="#br0" timeOffset="46364.28">2977 836 24575,'2'0'0,"1"4"0,0 4 0,1 4 0,0 2 0,-1 4 0,0-1 0,1 2 0,-1 0 0,0-2 0,-1-1 0,0-2 0,-1-1 0,-1-2-8191</inkml:trace>
  <inkml:trace contextRef="#ctx0" brushRef="#br0" timeOffset="47465.68">3013 897 24575,'5'0'0,"0"-1"0,0 0 0,0 0 0,-1-1 0,7-2 0,6-2 0,37-11 0,-36 10 0,1 1 0,0 1 0,23-4 0,-41 9 0,0 0 0,0 0 0,0 0 0,1 0 0,-1 0 0,0 0 0,0 1 0,0-1 0,0 0 0,1 1 0,-1-1 0,0 1 0,0-1 0,0 1 0,0-1 0,0 1 0,0 0 0,0-1 0,0 1 0,0 0 0,-1 0 0,1 0 0,0 0 0,0 0 0,-1 0 0,1 0 0,-1 0 0,1 0 0,-1 0 0,1 0 0,-1 0 0,1 0 0,-1 0 0,0 1 0,0-1 0,0 0 0,1 0 0,-1 2 0,0 7 0,0 0 0,0 1 0,-2 16 0,0-7 0,1 53-1365,1-62-5461</inkml:trace>
  <inkml:trace contextRef="#ctx0" brushRef="#br0" timeOffset="48217.07">3098 968 24575,'2'0'0,"3"0"0,2 0 0,3 0 0,1 0 0,-2-2 0</inkml:trace>
  <inkml:trace contextRef="#ctx0" brushRef="#br0" timeOffset="49214.82">3024 1054 24575,'24'0'0,"-7"1"0,1-1 0,-1-1 0,34-6 0,8-6-1365,-50 11-5461</inkml:trace>
  <inkml:trace contextRef="#ctx0" brushRef="#br0" timeOffset="49857.78">3461 376 24575,'4'4'0,"0"1"0,-1 1 0,1-1 0,-2 0 0,1 1 0,0 0 0,-1-1 0,0 1 0,0 0 0,-1 0 0,2 12 0,-1 5 0,0 42 0,-3-57-76,0 0 1,0 0-1,-1-1 0,0 1 0,0 0 0,-1-1 0,0 1 0,0-1 1,-1 0-1,0 0 0,0 0 0,-1 0 0,1-1 0,-1 1 1,-1-1-1,0-1 0,-10 9 0,6-6-6750</inkml:trace>
  <inkml:trace contextRef="#ctx0" brushRef="#br0" timeOffset="50453.55">3472 630 24575,'2'-2'0,"3"-1"0,4-2 0,5-2 0,5 1 0,0-2 0,0-1 0,-2 1 0,-2 0 0,0 1 0,-2 2 0,-3 1-8191</inkml:trace>
  <inkml:trace contextRef="#ctx0" brushRef="#br0" timeOffset="50980.71">3485 750 24575,'2'0'0,"5"0"0,3-2 0,2-1 0,1 0 0,1-1 0,-1 0 0,-2-2 0,-1 1 0,0 1 0,0-1 0,1 0 0</inkml:trace>
  <inkml:trace contextRef="#ctx0" brushRef="#br0" timeOffset="51387.4">3436 909 24575,'2'0'0,"3"-2"0,5-1 0,2-2 0,2 1 0,0 0 0,-2 1-8191</inkml:trace>
  <inkml:trace contextRef="#ctx0" brushRef="#br0" timeOffset="52934.5">3472 920 24575,'2'-1'0,"1"0"0,-1 0 0,1 0 0,-1 0 0,0 0 0,0-1 0,1 1 0,2-4 0,9-4 0,-5 5 0,0 1 0,0 0 0,0 1 0,1 0 0,17-1 0,-15 2 0,1-1 0,19-6 0,2-5-1365</inkml:trace>
  <inkml:trace contextRef="#ctx0" brushRef="#br0" timeOffset="54046.35">3569 763 24575,'0'39'0,"-1"-10"0,2 1 0,7 54 0,-5-67 0,-3-11 0,1-1 0,0 1 0,1 0 0,-1 0 0,1-1 0,4 8 0,-6-12 0,1 0 0,0 0 0,0 1 0,0-1 0,0 0 0,0 0 0,0 0 0,1 0 0,-1 0 0,0-1 0,0 1 0,1 0 0,-1 0 0,0-1 0,1 1 0,-1-1 0,1 1 0,-1-1 0,1 0 0,-1 0 0,1 1 0,-1-1 0,1 0 0,-1 0 0,1-1 0,-1 1 0,1 0 0,-1 0 0,3-2 0,7 0-119,-8 2 50,0 0 0,0-1 0,0 0-1,0 0 1,0 1 0,0-2 0,0 1-1,0 0 1,0-1 0,0 1 0,0-1-1,-1 0 1,1 0 0,-1 0 0,1 0-1,-1 0 1,3-4 0,2-3-6757</inkml:trace>
  <inkml:trace contextRef="#ctx0" brushRef="#br0" timeOffset="54843.43">3716 690 24575,'0'-1'0,"1"-1"0,-1 1 0,1-1 0,-1 1 0,1-1 0,0 1 0,-1 0 0,1-1 0,0 1 0,0 0 0,0-1 0,0 1 0,0 0 0,0 0 0,1 0 0,1-1 0,23-15 0,-10 10 0,1 0 0,1 1 0,35-7 0,-36 10 0,1-2 0,-1 0 0,0-1 0,21-10 0,-1 1-1365</inkml:trace>
  <inkml:trace contextRef="#ctx0" brushRef="#br0" timeOffset="55810.44">3860 424 24575,'0'20'0,"0"22"0,9 81 0,-6-97 0,-1 0 0,-2 26 0,0-25 0,5 50 0,7-15 0,6 55 0,-8-48-1365,-9-58-5461</inkml:trace>
  <inkml:trace contextRef="#ctx0" brushRef="#br0" timeOffset="59066.02">4187 364 24575,'13'-1'0,"1"-1"0,-1 0 0,1-1 0,23-9 0,9-1 0,19-3 0,-24 5 0,0 2 0,0 2 0,67-4 0,-96 11-227,0 0-1,0-2 1,0 1-1,-1-1 1,15-5-1</inkml:trace>
  <inkml:trace contextRef="#ctx0" brushRef="#br0" timeOffset="59802.14">4356 472 24575,'0'2'0,"0"5"0,0 5 0,0 3 0,0 1 0,0 0 0,2 1 0,1-1 0,-1 0 0,2-1 0,0-1 0,0-1 0,-1-1 0,-2 1 0,0-2 0,0-1-8191</inkml:trace>
  <inkml:trace contextRef="#ctx0" brushRef="#br0" timeOffset="60601.44">4478 473 24575,'20'-2'0,"-17"2"0,-1-1 0,1 1 0,0 0 0,0 0 0,0 0 0,-1 0 0,1 0 0,3 1 0,-5 0 0,0-1 0,0 1 0,0 0 0,0-1 0,-1 1 0,1-1 0,0 1 0,0 0 0,-1 0 0,1 0 0,0-1 0,-1 1 0,1 0 0,-1 0 0,1 0 0,-1 0 0,0 0 0,1 0 0,-1 0 0,0 0 0,0 0 0,1 0 0,-1 0 0,0 0 0,0 0 0,0 0 0,0 1 0,0 5 0,0 0 0,1 0 0,-2 0 0,1 0 0,-1 0 0,0 0 0,-1 0 0,0-1 0,0 1 0,0 0 0,-1-1 0,0 0 0,0 1 0,-6 7 0,4-6-1365</inkml:trace>
  <inkml:trace contextRef="#ctx0" brushRef="#br0" timeOffset="61479.35">4392 679 24575,'0'-2'0,"2"-1"0,3 0 0,0-1 0,2 0 0,1 1 0,2 0 0,1 2 0,1 0 0,0 0 0,0 1 0,-1 0-8191</inkml:trace>
  <inkml:trace contextRef="#ctx0" brushRef="#br0" timeOffset="63499.99">4610 329 24575,'3'3'0,"-1"0"0,1 0 0,-1 1 0,0-1 0,1 1 0,-2 0 0,1-1 0,0 1 0,-1 0 0,2 5 0,7 46 0,-5-24 0,0 3 0,-1 0 0,-1 1 0,-2-1 0,-5 50 0,2-71 0,-1 1 0,0-1 0,-1 0 0,-8 19 0,6-17 0,0-1 0,2 1 0,-4 20 0,6-19 0,0-1 0,-2 0 0,1 0 0,-2 0 0,0-1 0,0 1 0,-9 14 0,14-28 0,-1 0 0,0 0 0,0 0 0,0 0 0,0 0 0,0 0 0,0 0 0,0-1 0,0 1 0,0 0 0,0 0 0,0-1 0,0 1 0,-1-1 0,1 1 0,0-1 0,-1 1 0,1-1 0,0 0 0,0 0 0,-1 0 0,1 0 0,0 0 0,-1 0 0,1 0 0,0 0 0,-1 0 0,1 0 0,0-1 0,-1 1 0,1 0 0,0-1 0,0 0 0,-1 1 0,1-1 0,0 0 0,0 1 0,0-1 0,0 0 0,0 0 0,0 0 0,-1-1 0,-3-2 0,0-1 0,0 0 0,1-1 0,-1 1 0,1-1 0,-6-10 0,4 6-123,-1 0 0,-1 1 0,0 0-1,-13-13 1,14 16-626,-1-2-6077</inkml:trace>
  <inkml:trace contextRef="#ctx0" brushRef="#br0" timeOffset="64464.45">4925 618 24575,'0'-2'0,"0"-3"0,7-3 0,5 1 0,9-1 0,6-2 0,-1 2 0,-1 2 0,-4 2 0,-4 1 0,-1 2 0,-5-2 0,-1 1 0,-3-3 0,-1 1 0</inkml:trace>
  <inkml:trace contextRef="#ctx0" brushRef="#br0" timeOffset="65265.27">5069 411 24575,'-1'0'0,"1"1"0,-1-1 0,1 0 0,-1 1 0,0-1 0,1 1 0,-1-1 0,1 1 0,-1-1 0,1 1 0,-1-1 0,1 1 0,0 0 0,-1-1 0,1 1 0,0-1 0,-1 1 0,1 0 0,0-1 0,0 1 0,0 0 0,0 0 0,-1-1 0,1 1 0,0 0 0,0 1 0,-1 24 0,1-22 0,-2 382 67,3-198-1499</inkml:trace>
  <inkml:trace contextRef="#ctx0" brushRef="#br0" timeOffset="65920.47">5021 701 24575,'-25'16'0,"14"-9"0,-30 24 0,34-24 0,0-1 0,-1 0 0,0 0 0,-13 6 0,6-6 93,28-17-910,-8 8 176,5-5-6185</inkml:trace>
  <inkml:trace contextRef="#ctx0" brushRef="#br0" timeOffset="66511.48">5009 714 24575,'2'0'0,"1"-2"0,1-1 0,3 1 0,2 0 0,2 0 0,0 1 0,1 1 0,1-1 0,-1 1 0,1 1 0,-1-1 0,-2 0-8191</inkml:trace>
  <inkml:trace contextRef="#ctx0" brushRef="#br0" timeOffset="67212.28">5166 461 24575,'7'102'0,"-1"-40"0,6 92 0,-1-77-1365,-11-65-5461</inkml:trace>
  <inkml:trace contextRef="#ctx0" brushRef="#br0" timeOffset="68365.03">5179 449 24575,'1'-3'0,"-1"0"0,1-1 0,0 1 0,1 0 0,-1 0 0,0 0 0,1 0 0,0 0 0,-1 0 0,1 0 0,1 1 0,-1-1 0,0 1 0,0-1 0,5-2 0,-1 0 0,0 0 0,0 0 0,0 1 0,1 0 0,11-6 0,11-3 0,27-10 0,-53 22 0,1 0 0,0 0 0,-1 1 0,1-1 0,-1 1 0,1-1 0,0 1 0,-1 0 0,1 1 0,-1-1 0,1 1 0,0-1 0,3 2 0,-4 0 0,0 0 0,0 0 0,0 0 0,0 1 0,0-1 0,-1 0 0,1 1 0,-1 0 0,1 0 0,-1 0 0,0 0 0,0 0 0,-1 0 0,1 0 0,0 1 0,-1-1 0,2 6 0,2 9 0,-1 0 0,3 22 0,-5-24 0,74 415 0,-72-416-170,-1 1-1,-1-1 0,-1 1 1,0-1-1,-1 1 0,-1-1 1,-3 22-1</inkml:trace>
  <inkml:trace contextRef="#ctx0" brushRef="#br0" timeOffset="69066.08">5263 618 24575,'2'0'0,"3"0"0,2 0 0,3 0 0,-1-2 0,0-1 0,-1-2 0,-1 0 0</inkml:trace>
  <inkml:trace contextRef="#ctx0" brushRef="#br0" timeOffset="69751.5">5324 738 24575,'1'0'0,"4"0"0,3 0 0,1 0 0,2 0 0,-1 0-8191</inkml:trace>
  <inkml:trace contextRef="#ctx0" brushRef="#br0" timeOffset="70671.1">5227 884 24575,'2'-2'0,"3"-1"0,2 0 0,2 1 0,2 1 0,3 0 0,3 0 0,1 3 0,0 1 0,-2 2 0,1 0 0,-1-1 0,0-1 0,-2-1 0,0-1 0,-3 0-8191</inkml:trace>
  <inkml:trace contextRef="#ctx0" brushRef="#br0" timeOffset="71720.77">5591 461 24575,'0'2'0,"0"4"0,2 3 0,0 0 0,3 1 0,0 4 0,1 0 0,0 1 0,0-3 0,0-1 0,1 0 0,-1 0 0,-2 0 0</inkml:trace>
  <inkml:trace contextRef="#ctx0" brushRef="#br0" timeOffset="72343.84">5662 871 24575,'2'2'0,"3"-7"0,3-7 0,3-8 18,1 1 0,1 0-1,30-34 1,0 0-1454</inkml:trace>
  <inkml:trace contextRef="#ctx0" brushRef="#br0" timeOffset="72936.32">5758 509 24575,'2'-2'0,"7"-3"0,4 0 0,3-2 0,10-2 0,11-4 0,3-4 0,1 0 0,-3 1 0,-3 1 0,-6 2 0,-5 5 0,-6 0 0,-2 3 0,-3 1 0,-2 2 0</inkml:trace>
  <inkml:trace contextRef="#ctx0" brushRef="#br0" timeOffset="73820.68">5807 533 24575,'0'3'0,"1"1"0,0-1 0,0 0 0,0 1 0,0-1 0,0 0 0,1 0 0,1 4 0,8 19 0,-9-5 0,-1-1 0,-1 0 0,-1 1 0,-1-1 0,0 0 0,-2 0 0,-5 21 0,-7 42 0,-9 76-1365,23-145-5461</inkml:trace>
  <inkml:trace contextRef="#ctx0" brushRef="#br0" timeOffset="74353.59">5844 714 24575,'0'-2'0,"2"-1"0,5-1 0,3-3 0,3 0 0,-2-1 0,-1 0 0,1 0 0,0-1 0,0 0 0,1 2 0,0-1 0,0-1 0,-2 1-8191</inkml:trace>
  <inkml:trace contextRef="#ctx0" brushRef="#br0" timeOffset="74948.59">5940 727 24575,'-2'0'0,"-1"2"0,1 2 0,0 4 0,0 1 0,1 2 0,1 1 0,0 1 0,0-1 0,0 1 0,0-1 0,0 1 0,0-1 0,0 0 0,0 0 0,0-1-8191</inkml:trace>
  <inkml:trace contextRef="#ctx0" brushRef="#br0" timeOffset="75853.45">5940 799 24575,'2'0'0,"1"-1"0,-1 0 0,1 0 0,-1 0 0,0 0 0,0 0 0,0-1 0,1 1 0,-1-1 0,3-3 0,16-9 0,-19 13 0,0 0 0,0 0 0,0 1 0,1-1 0,-1 0 0,0 1 0,0 0 0,1-1 0,-1 1 0,0 0 0,1 0 0,-1 0 0,1 1 0,-1-1 0,0 0 0,0 1 0,1 0 0,2 0 0,-4 1 0,1-1 0,-1 0 0,1 1 0,-1-1 0,0 1 0,0 0 0,0-1 0,0 1 0,0 0 0,0-1 0,0 1 0,-1 0 0,1 0 0,-1 0 0,1 0 0,-1 0 0,1 0 0,-1 0 0,0 0 0,0-1 0,-1 5 0,-1 69-1365,2-64-5461</inkml:trace>
  <inkml:trace contextRef="#ctx0" brushRef="#br0" timeOffset="76320.98">5928 921 24575,'2'-2'0,"5"-1"0,5 1 0,3-1 0,-1 0 0,-1-1 0,-1-1 0,0 0 0,-1 1 0,1 1 0,-2 1-8191</inkml:trace>
  <inkml:trace contextRef="#ctx0" brushRef="#br0" timeOffset="77585.3">5976 183 24575,'1'5'0,"0"0"0,0-1 0,1 1 0,-1 0 0,1-1 0,0 1 0,0-1 0,3 4 0,3 6 0,117 271 0,-110-253 0,-2 1 0,0 0 0,-3 1 0,0 0 0,-2 0 0,4 52 0,-10-65 0,1 0 0,1 0 0,9 28 0,-9-37 0,1-2 0,-1 1 0,2 0 0,-1-1 0,2 0 0,-1 0 0,14 14 0,-5-4 0,7 8 0,-21-27 0,0 1 0,1-1 0,-1 0 0,0 0 0,1 0 0,-1 0 0,1 0 0,0 0 0,-1 0 0,1 0 0,-1-1 0,1 1 0,0 0 0,0-1 0,1 1 0,-2-2 0,0 1 0,0 0 0,0 0 0,0 0 0,-1-1 0,1 1 0,0-1 0,0 1 0,-1 0 0,1-1 0,0 0 0,0 1 0,-1-1 0,1 1 0,-1-1 0,1 0 0,0 1 0,-1-1 0,0 0 0,1 0 0,-1 1 0,1-1 0,-1 0 0,0 0 0,1 0 0,-1 1 0,0-3 0,6-28 0,-5 25 0,6-38-682,1-76-1,-8 102-6143</inkml:trace>
  <inkml:trace contextRef="#ctx0" brushRef="#br0" timeOffset="78345.68">6338 631 24575,'-1'0'0,"0"1"0,0-1 0,1 1 0,-1-1 0,0 1 0,0 0 0,1-1 0,-1 1 0,0 0 0,1-1 0,-1 1 0,0 0 0,1 0 0,-1 0 0,1-1 0,0 1 0,-1 0 0,1 0 0,-1 2 0,-8 22 0,7-19 0,-13 51 0,11-40 0,-1 0 0,0 0 0,-1-1 0,-8 18 0,6-22 0,-1 0 0,0-1 0,0 0 0,-1 0 0,-1-1 0,-14 11 0,17-16-1365</inkml:trace>
  <inkml:trace contextRef="#ctx0" brushRef="#br0" timeOffset="79043.87">6170 1 24575,'2'2'0,"5"3"0,3 2 0,2 2 0,1 3 0,1-1 0,-3 2 0,-3-2-8191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6.14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24575,'1'0'0,"0"1"0,0 0 0,0 0 0,0-1 0,0 1 0,0 0 0,0 0 0,0 0 0,0 0 0,-1 0 0,1 0 0,0 0 0,-1 1 0,1-1 0,-1 0 0,1 0 0,-1 0 0,1 1 0,-1 1 0,2 2 0,10 28 0,-1 1 0,-1 0 0,-2 0 0,-2 1 0,-1 0 0,-2 0 0,-1 50 0,-1-65-194,4 30 1,-3-36-785,-1-3-5848</inkml:trace>
  <inkml:trace contextRef="#ctx0" brushRef="#br0" timeOffset="1645.15">75 49 24575,'2'-3'0,"0"1"0,1-1 0,-1 0 0,1 1 0,0-1 0,0 1 0,0 0 0,0 0 0,0 0 0,7-3 0,-8 4 0,0 1 0,0-1 0,1 1 0,-1-1 0,0 1 0,1 0 0,-1 0 0,0 0 0,1 0 0,-1 0 0,0 0 0,1 1 0,-1-1 0,0 1 0,0 0 0,0 0 0,1-1 0,-1 1 0,0 1 0,0-1 0,0 0 0,0 0 0,2 3 0,6 5 0,-1 0 0,-1 0 0,11 14 0,-1-1 0,-4-7 0,-7-9 0,-1 0 0,0 0 0,-1 0 0,0 1 0,0 0 0,0 0 0,-1 0 0,0 1 0,0-1 0,2 9 0,-6-14 0,0-1 0,0 0 0,0 1 0,0-1 0,-1 0 0,1 0 0,-1 1 0,1-1 0,-1 0 0,1 0 0,-1 0 0,0 1 0,0-1 0,1 0 0,-1 0 0,0 0 0,0 0 0,0-1 0,0 1 0,0 0 0,0 0 0,-2 1 0,-29 16 0,28-16 0,-27 12 0,-48 15 0,91-28 0,-1 2 0,0-1 0,0 1 0,0 1 0,17 8 0,-23-9 0,-1 1 0,0 0 0,0 1 0,0-1 0,5 8 0,17 17 0,-24-28 0,0 1 0,0 0 0,0-1 0,0 1 0,0 0 0,-1 0 0,1 0 0,-1 0 0,0 0 0,1 1 0,-1-1 0,0 0 0,0 1 0,0-1 0,-1 0 0,1 1 0,-1-1 0,1 1 0,-1-1 0,0 1 0,0 0 0,0-1 0,0 1 0,0-1 0,-1 1 0,1-1 0,-1 1 0,1-1 0,-1 0 0,0 1 0,0-1 0,0 0 0,0 1 0,-1-1 0,1 0 0,-1 0 0,1 0 0,-1 0 0,0 0 0,0-1 0,1 1 0,-1 0 0,0-1 0,-1 1 0,1-1 0,-4 2 0,-5 1-195,0 0 0,0-1 0,-1 0 0,1-1 0,-1-1 0,-19 1 0,20-2-6631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9.19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293 1 24575,'-55'-1'0,"-57"2"0,108 0 0,0 0 0,0 0 0,0 0 0,1 0 0,-1 1 0,0-1 0,1 1 0,-1 0 0,1 0 0,0 0 0,0 0 0,0 1 0,0 0 0,0-1 0,0 1 0,1 0 0,-1 0 0,1 0 0,0 1 0,0-1 0,-3 7 0,-4 8 0,2 1 0,0-1 0,-4 22 0,7-26 0,0 1 0,0 0 0,1 0 0,1 0 0,0 0 0,1 1 0,1-1 0,1 19 0,0-32 0,0 1 0,0 0 0,0-1 0,0 1 0,1-1 0,-1 1 0,1-1 0,-1 0 0,1 0 0,0 0 0,0 1 0,0-2 0,0 1 0,0 0 0,0 0 0,1-1 0,-1 1 0,1-1 0,-1 0 0,6 2 0,6 3 0,0-1 0,25 4 0,-26-6 0,138 24 0,-146-27-124,0 0 0,-1 0 0,1-1 0,0 1 0,0-1 0,0 0-1,-1-1 1,1 1 0,-1-1 0,9-4 0,-5 2-6702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3.04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204 37 24575,'0'2'0,"-2"5"0,-5 9 0,-3 9 0,-2 3 0,-1 4 0,-1 0 0,1 1 0,-2 1 0,-1-1 0,1-2 0,1-4 0,-2-5 0,0-7 0,1-2 0,1-5 0,2-3-8191</inkml:trace>
  <inkml:trace contextRef="#ctx0" brushRef="#br0" timeOffset="1064.57">228 1 24575,'1'9'0,"1"1"0,0 0 0,0-1 0,0 0 0,6 12 0,-1 1 0,74 236 0,-78-252-116,-1 0-1,1 0 0,0 0 1,1-1-1,-1 1 0,1-1 1,7 7-1,-9-9-315,5 6-6394</inkml:trace>
  <inkml:trace contextRef="#ctx0" brushRef="#br0" timeOffset="1976.4">106 280 24575,'2'0'0,"3"0"0,2 0 0,3 0 0,1 0 0,1 0 0,0 0 0,1 0 0,-1 0 0,1 0 0,-1 0 0,1 0 0,-1 0 0,-2 0-8191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8:55.40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4404 194 24575,'-4'8'0,"-1"-1"0,0 1 0,0-1 0,-1 0 0,0 0 0,0-1 0,0 0 0,-12 9 0,8-7 0,-20 16 0,-11 8 0,38-30 0,1 1 0,0 0 0,0-1 0,0 1 0,0 0 0,0 0 0,0 0 0,1 0 0,-1 1 0,1-1 0,0 0 0,-1 5 0,0 14 0,2 0 0,0 0 0,1 0 0,1-1 0,8 36 0,0 5 0,13 135-1365,-22-175-5461</inkml:trace>
  <inkml:trace contextRef="#ctx0" brushRef="#br0" timeOffset="643.18">4247 399 24575,'75'0'0,"163"-5"0,-233 4 0,-1 1 0,0 0 0,0 0 0,0 0 0,0 0 0,0 1 0,0 0 0,1-1 0,6 4 0,-9-3 0,0 1 0,0-1 0,0 1 0,0-1 0,0 1 0,0 0 0,-1 0 0,1-1 0,-1 1 0,1 0 0,-1 1 0,0-1 0,0 0 0,0 0 0,0 0 0,0 1 0,1 4 0,4 23 0,-2 0 0,-1 0 0,-1 0 0,-1 0 0,-4 32 0,1-7 0,0 111-1365,2-151-5461</inkml:trace>
  <inkml:trace contextRef="#ctx0" brushRef="#br0" timeOffset="1239.99">4367 665 24575,'0'-2'0,"3"-1"0,3 0 0,5-1 0,1 0 0,3 1 0,1 0 0,0 1 0,-1 1 0,0 1 0,-2 0 0,0 0 0,-1 0 0,-2 0-8191</inkml:trace>
  <inkml:trace contextRef="#ctx0" brushRef="#br0" timeOffset="1790.84">4367 834 24575,'5'0'0,"4"0"0,6 0 0,4 0 0,3 0 0,0 0 0,0 0 0,-1 0 0,-5 0-8191</inkml:trace>
  <inkml:trace contextRef="#ctx0" brushRef="#br0" timeOffset="-17671.52">0 449 24575,'5'0'0,"6"0"0,7 0 0,3 0 0,1 0 0,-1 0 0,-1 0 0,-1 0 0,-2 0 0,-1 0 0,-3 0 0,0 0 0,-3 0-8191</inkml:trace>
  <inkml:trace contextRef="#ctx0" brushRef="#br0" timeOffset="-16889.57">484 473 24575,'2'0'0,"9"0"0,9 0 0,9-2 0,6-2 0,1-2 0,-4 2 0,-5 0 0,-7-1 0,-7 1-8191</inkml:trace>
  <inkml:trace contextRef="#ctx0" brushRef="#br0" timeOffset="-15889.4">1041 461 24575,'28'-13'0,"109"-22"0,-106 28 0,-30 7 0,1-1 0,0 1 0,-1-1 0,1 1 0,0-1 0,0 1 0,-1 0 0,1 0 0,0 0 0,0 0 0,0 0 0,-1 1 0,1-1 0,0 0 0,-1 1 0,1-1 0,0 1 0,-1 0 0,1-1 0,0 1 0,-1 0 0,3 2 0,-2-1 0,-1 1 0,0-1 0,0 0 0,0 1 0,0-1 0,-1 1 0,1-1 0,0 1 0,-1-1 0,0 1 0,0 0 0,0-1 0,0 1 0,0 0 0,-1 2 0,0 8 0,-2 0 0,1 0 0,-2 0 0,0-1 0,0 1 0,-1-1 0,-8 14 0,8-14 0,1-4 0,-1 0 0,1-1 0,-1 1 0,0-1 0,-1 0 0,0 0 0,0 0 0,-1-1 0,0 0 0,-7 6 0,-7 6 0,19-15 0,-1 0 0,0 0 0,0-1 0,0 1 0,0-1 0,0 0 0,0 0 0,-1 0 0,1 0 0,0-1 0,-1 1 0,0-1 0,1 0 0,-1 0 0,-5 1 0,-51 7-1365,51-7-5461</inkml:trace>
  <inkml:trace contextRef="#ctx0" brushRef="#br0" timeOffset="-15241.67">993 581 24575,'6'6'0,"11"9"0,6 5 0,3 4 0,-2 1 0,-2-1 0,0-2 0,-2-6 0,-2-2 0,-2-5 0,-2-3 0,-4-1 0,0-1 0,-1-2 0</inkml:trace>
  <inkml:trace contextRef="#ctx0" brushRef="#br0" timeOffset="-14244.8">1427 435 24575,'18'0'0,"12"0"0,1-1 0,32-5 0,-36 3-95,0 1 0,29 2 0,-32 0-985,-5 0-5746</inkml:trace>
  <inkml:trace contextRef="#ctx0" brushRef="#br0" timeOffset="-13433.97">1658 266 24575,'-1'12'0,"0"1"0,-1-1 0,-7 22 0,0 4 0,-18 229 0,27-263 0,-12 113 0,3-75 0,8-40 0,0 1 0,0 0 0,0 0 0,0 0 0,0-1 0,-1 1 0,1-1 0,-1 1 0,0-1 0,0 0 0,-4 4 0,5-5 4,0-1 0,0 1 1,0-1-1,-1 0 0,1 1 0,0-1 0,0 0 0,-1 0 0,1 0 0,0 0 0,0 0 0,-1 0 0,1-1 1,0 1-1,0 0 0,0 0 0,-1-1 0,1 1 0,0-1 0,0 1 0,0-1 0,0 0 0,0 1 1,-2-2-1,-24-22-1018,25 22 560,-11-11-6372</inkml:trace>
  <inkml:trace contextRef="#ctx0" brushRef="#br0" timeOffset="-12846.92">1404 581 24575,'3'0'0,"1"0"0,4 0 0,1 0 0,2 0 0,-1 0-8191</inkml:trace>
  <inkml:trace contextRef="#ctx0" brushRef="#br0" timeOffset="-12492.66">1465 581 24575,'0'0'-8191</inkml:trace>
  <inkml:trace contextRef="#ctx0" brushRef="#br0" timeOffset="-11834.59">1828 194 24575,'2'0'0,"3"2"0,4 3 0,3 2 0,2 3 0,-2 1 0,-1-1 0,0-2 0,0-3 0,0 0 0,1-1 0,-1-1 0,-1-1-8191</inkml:trace>
  <inkml:trace contextRef="#ctx0" brushRef="#br0" timeOffset="-11334.08">1852 339 24575,'2'0'0,"3"0"0,6 0 0,9 0 0,9 0 0,10 0 0,3 0 0,5 0 0,-1 0 0,-4-2 0,-8-1 0,-9 1-8191</inkml:trace>
  <inkml:trace contextRef="#ctx0" brushRef="#br0" timeOffset="-10868.55">1973 362 24575,'0'2'0,"-2"5"0,-1 5 0,-2 5 0,-4 6 0,-2 5 0,-4 6 0,0 3 0,0 2 0,1 0 0,2 0 0,0-1 0,1-2 0,2-6 0,0-4 0,2-5-8191</inkml:trace>
  <inkml:trace contextRef="#ctx0" brushRef="#br0" timeOffset="-10305.56">1984 617 24575,'2'0'0,"3"0"0,2 2 0,1 2 0,0 4 0,-1 1 0,1 0 0,-2 0 0,1-1 0</inkml:trace>
  <inkml:trace contextRef="#ctx0" brushRef="#br0" timeOffset="-9838.83">2166 570 24575,'2'0'0,"3"2"0,0 3 0,0 2 0,1 3 0,-1 1 0,-1 1 0,-1 0 0,-1 1 0,-2-1 0,3 1 0,0-3-8191</inkml:trace>
  <inkml:trace contextRef="#ctx0" brushRef="#br0" timeOffset="-9401.15">2385 594 24575,'0'2'0,"0"2"0,0 6 0,0 2 0,0 1 0,-2 1 0,-3 0 0,-2-2 0,-3-2 0,-1 0 0,1 1 0,1-3 0,-1 1 0</inkml:trace>
  <inkml:trace contextRef="#ctx0" brushRef="#br0" timeOffset="-8487.75">2045 787 24575,'338'0'-1365,"-327"0"-5461</inkml:trace>
  <inkml:trace contextRef="#ctx0" brushRef="#br0" timeOffset="-7387.99">2637 339 24575,'2'-2'0,"11"-1"0,16-5 0,11-5 0,4 1 0,2 2 0,-5 1 0,-8 2 0,-9 2-8191</inkml:trace>
  <inkml:trace contextRef="#ctx0" brushRef="#br0" timeOffset="-6880.59">2855 339 24575,'-1'135'0,"2"147"0,6-208-1365,-5-57-5461</inkml:trace>
  <inkml:trace contextRef="#ctx0" brushRef="#br0" timeOffset="-6360.84">2867 617 24575,'2'0'0,"3"0"0,4 0 0,3 0 0,2 0 0,2 2 0,1 0 0,-1 1 0,-3 1 0,-1 0 0</inkml:trace>
  <inkml:trace contextRef="#ctx0" brushRef="#br0" timeOffset="-5719.52">3134 267 24575,'2'0'0,"7"0"0,8 0 0,11-2 0,14-5 0,10-3 0,1-2 0,6 0 0,-5 4 0,-4 2 0,-10 2 0,-10 2-8191</inkml:trace>
  <inkml:trace contextRef="#ctx0" brushRef="#br0" timeOffset="-5325.09">3497 279 24575,'-47'67'0,"13"-21"0,22-29 0,-25 28 0,11-27-1365</inkml:trace>
  <inkml:trace contextRef="#ctx0" brushRef="#br0" timeOffset="-4919.53">3218 496 24575,'0'2'0,"0"7"0,0 6 0,-2 7 0,-1 7 0,0 6 0,1 2 0,1 2 0,0 0 0,0-3 0,1-2 0,0-4 0,0-5 0,0-6-8191</inkml:trace>
  <inkml:trace contextRef="#ctx0" brushRef="#br0" timeOffset="-3970.56">3194 556 24575,'6'-4'0,"-1"-1"0,1 1 0,0 0 0,0 0 0,7-2 0,7-5 0,45-26 0,1 2 0,1 4 0,90-29 0,-150 58 0,0 0 0,0 1 0,0-1 0,0 1 0,0 1 0,1 0 0,-1 0 0,0 0 0,0 1 0,10 1 0,-13 0 0,0-1 0,0 0 0,0 1 0,0 0 0,0-1 0,-1 2 0,1-1 0,-1 0 0,1 1 0,-1-1 0,0 1 0,0 0 0,0 0 0,0 1 0,-1-1 0,1 0 0,-1 1 0,3 6 0,4 8 0,3 4 0,-2 0 0,0 0 0,-1 1 0,-2 1 0,10 46 0,-17-65 0,6 40 0,-3 0 0,-3 79 0,0-123 0,0 1 0,0 0 0,-1-1 0,1 1 0,-1 0 0,0-1 0,1 1 0,-1-1 0,0 1 0,0-1 0,0 1 0,0-1 0,0 0 0,0 1 0,0-1 0,-1 0 0,1 0 0,0 0 0,-3 2 0,-34 13 0,3-1 0,8 4-1365</inkml:trace>
  <inkml:trace contextRef="#ctx0" brushRef="#br0" timeOffset="-3352.44">3461 556 24575,'-2'2'0,"0"5"0,-1 3 0,1 4 0,1 4 0,0 1 0,0 1 0,1-1 0,0 1 0,0-1 0,0-2 0,-2-3 0</inkml:trace>
  <inkml:trace contextRef="#ctx0" brushRef="#br0" timeOffset="-2700.44">3557 510 24575,'2'0'0,"0"2"0,1 5 0,-1 5 0,1 5 0,1 5 0,-1 4 0,-1-1 0,0-1 0,-1-2 0,-1-1 0,0-1 0,0-3 0,0-2 0,0-4-8191</inkml:trace>
  <inkml:trace contextRef="#ctx0" brushRef="#br0" timeOffset="-2170.88">3497 654 24575,'0'-2'0,"0"-3"0,2 0 0,0-2 0</inkml:trace>
  <inkml:trace contextRef="#ctx0" brushRef="#br0" timeOffset="-1806.58">3485 654 24575,'0'2'0,"2"1"0,3-1 0</inkml:trace>
  <inkml:trace contextRef="#ctx0" brushRef="#br0" timeOffset="-1080.67">3375 847 24575,'2'0'0,"5"0"0,5 0 0,7 0 0,4 0 0,3 0 0,-2 0 0,0 0 0,-3-2 0,-2-1 0,-3 1 0,1 0 0,-2-2 0,2 1 0,0 0 0,-2 0 0,0 2 0,-3 0-8191</inkml:trace>
  <inkml:trace contextRef="#ctx0" brushRef="#br0">4404 194 24575,'-4'8'0,"-1"-1"0,0 1 0,0-1 0,-1 0 0,0 0 0,0-1 0,0 0 0,-12 9 0,8-7 0,-20 16 0,-11 8 0,38-30 0,1 1 0,0 0 0,0-1 0,0 1 0,0 0 0,0 0 0,0 0 0,1 0 0,-1 1 0,1-1 0,0 0 0,-1 5 0,0 14 0,2 0 0,0 0 0,1 0 0,1-1 0,8 36 0,0 5 0,13 135-1365,-22-175-5461</inkml:trace>
  <inkml:trace contextRef="#ctx0" brushRef="#br0" timeOffset="643.18">4247 399 24575,'75'0'0,"163"-5"0,-233 4 0,-1 1 0,0 0 0,0 0 0,0 0 0,0 0 0,0 1 0,0 0 0,1-1 0,6 4 0,-9-3 0,0 1 0,0-1 0,0 1 0,0-1 0,0 1 0,0 0 0,-1 0 0,1-1 0,-1 1 0,1 0 0,-1 1 0,0-1 0,0 0 0,0 0 0,0 0 0,0 1 0,1 4 0,4 23 0,-2 0 0,-1 0 0,-1 0 0,-1 0 0,-4 32 0,1-7 0,0 111-1365,2-151-5461</inkml:trace>
  <inkml:trace contextRef="#ctx0" brushRef="#br0" timeOffset="1239.99">4367 665 24575,'0'-2'0,"3"-1"0,3 0 0,5-1 0,1 0 0,3 1 0,1 0 0,0 1 0,-1 1 0,0 1 0,-2 0 0,0 0 0,-1 0 0,-2 0-8191</inkml:trace>
  <inkml:trace contextRef="#ctx0" brushRef="#br0" timeOffset="1790.84">4367 834 24575,'5'0'0,"4"0"0,6 0 0,4 0 0,3 0 0,0 0 0,0 0 0,-1 0 0,-5 0-8191</inkml:trace>
  <inkml:trace contextRef="#ctx0" brushRef="#br0" timeOffset="2700.7">4961 12 24575,'0'2'0,"0"5"0,-2 5 0,-3 5 0,-3 7 0,-1 5 0,-4-2 0,-2 0 0,0-2 0,-2-2 0,0-1 0,1-3 0,1-1 0,1-3 0,1-4 0,3-3-8191</inkml:trace>
  <inkml:trace contextRef="#ctx0" brushRef="#br0" timeOffset="3517.8">5080 290 24575,'32'-5'0,"-26"4"0,1-1 0,-1 1 0,0 0 0,10 1 0,-14 0 0,0 0 0,-1 0 0,1 0 0,-1 1 0,1-1 0,-1 1 0,1-1 0,-1 1 0,0-1 0,1 1 0,-1 0 0,0 0 0,1 0 0,-1 0 0,0 0 0,0 0 0,0 0 0,0 0 0,0 0 0,0 0 0,0 1 0,0-1 0,1 2 0,3 9 0,0 0 0,-1 0 0,-1 1 0,0-1 0,0 1 0,1 20 0,-1 82 0,-3-88 0,0 0 0,-1 0 0,-2 0 0,0 0 0,-2-1 0,-1 1 0,-12 36 0,14-54 0,0 1 0,0-1 0,-1 0 0,0 0 0,-1 0 0,0-1 0,0 0 0,0 0 0,-1 0 0,-1-1 0,1 0 0,-1-1 0,0 1 0,-1-2 0,1 1 0,-1-1 0,0 0 0,-1-1 0,-18 6 0,21-8 24,0 0 0,0 0 0,0-1 0,-13 0 0,18-1-107,0 0 1,-1 0-1,1-1 1,0 1-1,-1-1 1,1 1-1,0-1 1,0 0-1,0 0 1,0 0-1,-1 0 1,1 0-1,1-1 1,-1 1-1,0-1 1,0 1-1,-3-4 1,-5-8-6744</inkml:trace>
  <inkml:trace contextRef="#ctx0" brushRef="#br0" timeOffset="3955.27">4864 485 24575,'2'0'0,"1"2"0,1 2 0,3 2 0</inkml:trace>
  <inkml:trace contextRef="#ctx0" brushRef="#br0" timeOffset="4864.06">5407 0 24575,'2'0'0,"3"3"0,0 3 0,2 7 0,-1 4 0,-1 3 0,-1 3 0,-2 1 0,-1 1 0,-1-1 0,0-4 0,0 0 0,0-3 0,0-2-8191</inkml:trace>
  <inkml:trace contextRef="#ctx0" brushRef="#br0" timeOffset="5459.5">5456 97 24575,'88'-6'0,"-64"2"0,1 2 0,45 2 0,-69 0 0,0 0 0,0 1 0,-1-1 0,1 0 0,0 0 0,0 0 0,0 1 0,-1-1 0,1 0 0,0 0 0,0 1 0,-1-1 0,1 1 0,0-1 0,-1 1 0,1-1 0,0 1 0,-1 0 0,1-1 0,-1 1 0,1-1 0,-1 1 0,1 0 0,-1 0 0,1-1 0,-1 1 0,0 0 0,1 1 0,-1 0 0,0 1 0,1-1 0,-1 1 0,-1-1 0,1 1 0,0-1 0,0 1 0,-1-1 0,-1 5 0,-2 3 0,0 0 0,0-1 0,-10 16 0,-30 36-1365,38-50-5461</inkml:trace>
  <inkml:trace contextRef="#ctx0" brushRef="#br0" timeOffset="5975.73">5383 339 24575,'0'4'0,"-2"8"0,-1 5 0,0 7 0,1 3 0,-1 1 0,-1-2 0,1-4 0,1-3 0,-2-1 0,-2-3 0,1-3 0,-2 0 0,1-1 0</inkml:trace>
  <inkml:trace contextRef="#ctx0" brushRef="#br0" timeOffset="6768.11">5346 435 24575,'5'-3'0,"0"0"0,0 0 0,1 0 0,-1 1 0,0 0 0,1 0 0,10-2 0,-1 0 0,6-3 0,24-7 0,48-22 0,-92 35 0,1 0 0,-1 1 0,1-1 0,0 0 0,-1 1 0,1-1 0,0 1 0,-1 0 0,1 0 0,0-1 0,0 1 0,-1 0 0,1 0 0,0 1 0,-1-1 0,1 0 0,0 0 0,0 1 0,-1-1 0,1 1 0,-1 0 0,1-1 0,0 1 0,-1 0 0,1 0 0,-1 0 0,0 0 0,1 0 0,-1 0 0,0 1 0,0-1 0,1 0 0,-1 1 0,0-1 0,0 0 0,-1 1 0,2 2 0,3 6 0,-1 0 0,0 0 0,-1 1 0,3 20 0,-3-16 0,9 52 0,-3 0 0,-2 1 0,-5 91 0,-2-158 7,0 1 0,0-1 0,0 0 0,0 0 0,0 1 0,0-1 0,0 0 0,-1 0-1,1 0 1,0 1 0,-1-1 0,1 0 0,-1 0 0,0 0 0,1 0 0,-2 1 0,1-1-58,1-1 0,-1 0-1,0 1 1,1-1 0,-1 0 0,0 0 0,0 0 0,1 0 0,-1 0-1,0 0 1,1 0 0,-1 0 0,0 0 0,0 0 0,1 0 0,-1 0 0,0-1-1,1 1 1,-1 0 0,0 0 0,1-1 0,-1 1 0,0 0 0,1-1-1,-1 1 1,1-1 0,-1 1 0,0-2 0,-12-7-6775</inkml:trace>
  <inkml:trace contextRef="#ctx0" brushRef="#br0" timeOffset="7348.65">5456 509 24575,'2'0'0,"3"0"0,3 0 0,1 0 0</inkml:trace>
  <inkml:trace contextRef="#ctx0" brushRef="#br0" timeOffset="7890.83">5407 617 24575,'2'0'0,"5"0"0,3-2 0,2-3 0,1-1 0,1 2 0,-1 0 0,0 0 0,0 0 0,-3 0-8191</inkml:trace>
  <inkml:trace contextRef="#ctx0" brushRef="#br0" timeOffset="8372.2">5492 423 24575,'0'2'0,"0"3"0,0 4 0,0 6 0,0 3 0,0 3 0,0 5 0,0 1 0,0-1 0,0-4 0,0-3 0,0 0 0,0-3 0,0-2-8191</inkml:trace>
  <inkml:trace contextRef="#ctx0" brushRef="#br0" timeOffset="9179.98">5745 133 24575,'1'0'0,"-1"0"0,0-1 0,1 1 0,-1-1 0,0 1 0,0-1 0,1 1 0,-1 0 0,1-1 0,-1 1 0,0 0 0,1-1 0,-1 1 0,1 0 0,-1 0 0,1 0 0,-1-1 0,1 1 0,-1 0 0,1 0 0,-1 0 0,1 0 0,-1 0 0,1 0 0,0 0 0,16-2 0,-14 1 0,61-3 0,93 6 0,-155-2 0,0 1 0,0-1 0,-1 0 0,1 1 0,0 0 0,0-1 0,-1 1 0,1 0 0,0 0 0,-1 0 0,1 0 0,-1 0 0,1 0 0,-1 1 0,0-1 0,0 0 0,1 1 0,-1-1 0,0 1 0,0-1 0,0 1 0,0-1 0,-1 1 0,1 0 0,0-1 0,-1 1 0,1 0 0,-1 0 0,0 0 0,1 2 0,0 8 0,0 0 0,0 0 0,-3 20 0,2-14 0,0-5 0,0-9 0,0 1 0,0-1 0,-1 1 0,1-1 0,-1 1 0,-2 7 0,3-11 0,-1 0 0,1 0 0,-1 0 0,0 0 0,0 0 0,0 1 0,0-1 0,0-1 0,0 1 0,0 0 0,0 0 0,0 0 0,0 0 0,0-1 0,0 1 0,-1-1 0,1 1 0,0-1 0,0 1 0,-1-1 0,1 0 0,0 1 0,-1-1 0,1 0 0,0 0 0,-3 0 0,-1 0-136,1 0-1,-1 0 1,1 0-1,-1-1 1,1 0-1,0 0 1,-1 0-1,1 0 0,-5-3 1,-2-1-6690</inkml:trace>
  <inkml:trace contextRef="#ctx0" brushRef="#br0" timeOffset="10182.61">5903 243 24575,'-9'4'0,"-8"5"0,1 0 0,-18 13 0,30-19 0,0 0 0,0 0 0,0 1 0,1 0 0,-1 0 0,1 0 0,0 0 0,0 0 0,0 1 0,1-1 0,0 1 0,-3 7 0,-1 4 0,-14 29 0,3-8 0,16-36 0,1 0 0,-1 1 0,1-1 0,0 0 0,0 1 0,-1-1 0,1 0 0,0 1 0,0-1 0,0 0 0,1 1 0,-1-1 0,0 0 0,0 0 0,1 1 0,-1-1 0,1 0 0,-1 0 0,1 1 0,-1-1 0,1 0 0,0 0 0,0 0 0,-1 0 0,1 0 0,0 0 0,0 0 0,0 0 0,0 0 0,0 0 0,0-1 0,1 1 0,-1 0 0,0-1 0,0 1 0,0-1 0,3 1 0,5 3 0,0-1 0,0 0 0,19 2 0,-23-4 0,86 14 0,-90-15 0,0 0 0,-1 0 0,1 0 0,0 0 0,-1 0 0,1 1 0,0-1 0,-1 0 0,1 1 0,0-1 0,-1 0 0,1 1 0,-1-1 0,1 1 0,-1-1 0,1 0 0,-1 1 0,1 0 0,-1-1 0,1 1 0,-1-1 0,0 1 0,1 0 0,-1 0 0,0 0 0,0-1 0,0 1 0,0 0 0,-1-1 0,1 1 0,0-1 0,0 1 0,-1 0 0,1-1 0,0 1 0,-1-1 0,1 1 0,0-1 0,-1 1 0,1-1 0,-1 1 0,1-1 0,-2 1 0,-32 20 0,30-19 0,-155 77 0,159-79 0,-1 1 0,0-1 0,0 0 0,0 1 0,1-1 0,-1 1 0,0-1 0,1 1 0,-1-1 0,0 1 0,1-1 0,-1 1 0,1 0 0,-1-1 0,1 1 0,-1 0 0,1 0 0,-1-1 0,1 1 0,0 0 0,-1 1 0,1-2 0,0 1 0,1-1 0,-1 1 0,0-1 0,1 1 0,-1-1 0,1 1 0,-1-1 0,1 1 0,-1-1 0,0 0 0,1 1 0,-1-1 0,1 0 0,0 0 0,-1 1 0,1-1 0,-1 0 0,1 0 0,-1 0 0,1 1 0,0-1 0,45 5 0,-42-5 0,47 3 0,90-7 0,-137 4 15,0-1 0,0 0 0,-1 1 0,1-1 0,0-1 0,-1 1 0,5-3 0,-7 4-50,0 0-1,-1-1 1,1 1 0,-1-1-1,1 1 1,-1-1-1,1 1 1,-1-1 0,1 1-1,-1-1 1,1 1 0,-1-1-1,0 0 1,0 1 0,1-1-1,-1 0 1,0 1 0,0-1-1,1 0 1,-1 0-1,0 1 1,0-1 0,0 0-1,0 1 1,0-1 0,0 0-1,0 0 1,-1 1 0,1-1-1,0 0 1,0 1 0,0-1-1,-1 0 1,1 1-1,0-1 1,-1 0 0,1 1-1,0-1 1,-1 1 0,1-1-1,-2 0 1,-6-10-6791</inkml:trace>
  <inkml:trace contextRef="#ctx0" brushRef="#br0" timeOffset="10628.47">5940 460 24575,'0'583'0,"0"-600"-1365,0-4-5461</inkml:trace>
  <inkml:trace contextRef="#ctx0" brushRef="#br0" timeOffset="11735.38">6459 85 24575,'0'2'0,"0"7"0,0 6 0,0 7 0,0 3 0,0 0 0,-2 0 0,-3-1 0,0-2 0,-2-2 0,-1-6 0,-2-2 0,1-1 0,2-1 0,1-2 0</inkml:trace>
  <inkml:trace contextRef="#ctx0" brushRef="#br0" timeOffset="12092.21">6388 339 24575,'0'2'0,"0"3"0,0 2 0,0 3 0,0 1 0,2 1 0,2-2 0,4 0 0,1 0 0</inkml:trace>
  <inkml:trace contextRef="#ctx0" brushRef="#br0" timeOffset="12947.65">6544 326 24575,'0'0'0,"1"0"0,-1 0 0,1 1 0,-1-1 0,1 0 0,-1 1 0,1-1 0,-1 0 0,1 1 0,-1-1 0,1 1 0,-1-1 0,1 0 0,-1 1 0,0-1 0,1 1 0,-1-1 0,0 1 0,0-1 0,1 1 0,-1 0 0,0-1 0,0 1 0,0-1 0,0 1 0,1 0 0,-1-1 0,0 1 0,0-1 0,0 1 0,0 0 0,0-1 0,-1 1 0,1 0 0,-2 22 0,0-18 0,0 0 0,0 0 0,0 0 0,-1 0 0,1 0 0,-1 0 0,0-1 0,-1 1 0,1-1 0,-1 0 0,0 0 0,0 0 0,0-1 0,-7 6 0,-8 4 0,-1-1 0,-24 10 0,38-19 0,-9 3 0,11-4 0,0-1 0,0 0 0,1 1 0,-1 0 0,1-1 0,0 1 0,-1 1 0,1-1 0,-3 3 0,6-4 0,0-1 0,0 0 0,1 1 0,-1-1 0,0 0 0,0 0 0,0 1 0,1-1 0,-1 0 0,0 1 0,1-1 0,-1 0 0,0 0 0,1 0 0,-1 1 0,0-1 0,1 0 0,-1 0 0,0 0 0,1 0 0,-1 0 0,0 0 0,1 0 0,-1 0 0,1 0 0,-1 0 0,0 0 0,1 0 0,-1 0 0,1 0 0,14 1 0,-1 0 0,1-1 0,-1-1 0,0 0 0,0 0 0,0-2 0,0 0 0,0 0 0,0-2 0,16-6 0,11-2-1365</inkml:trace>
  <inkml:trace contextRef="#ctx0" brushRef="#br0" timeOffset="13404.62">6497 339 24575,'-1'0'0,"0"1"0,1-1 0,-1 1 0,1-1 0,-1 0 0,1 1 0,-1-1 0,1 1 0,-1-1 0,1 1 0,-1-1 0,1 1 0,0 0 0,-1-1 0,1 1 0,0-1 0,0 1 0,-1 0 0,1-1 0,0 1 0,0 0 0,-5 19 0,4-18 0,-11 69 0,3 0 0,0 87 0,7-121 0,2-4 0,0-21 0,0 0 0,-1 0 0,-3 18 0,2-25-1365</inkml:trace>
  <inkml:trace contextRef="#ctx0" brushRef="#br0" timeOffset="13789.72">6364 628 24575,'-5'0'0,"-4"2"0,-4 5 0,-3 3 0,-4 3 0,1-2 0,0-1 0,2 1 0,4 0 0</inkml:trace>
  <inkml:trace contextRef="#ctx0" brushRef="#br0" timeOffset="14169.73">6448 556 24575,'2'0'0,"3"0"0,2 2 0,1 3 0,2 2 0,4 3 0,2-1 0,0 0 0,-1-1 0,-1-1 0,-2 0-8191</inkml:trace>
  <inkml:trace contextRef="#ctx0" brushRef="#br0" timeOffset="16235.93">6605 84 24575,'15'0'0,"3"0"0,1 0 0,35 6 0,-50-5 0,0 0 0,0 0 0,0 0 0,0 0 0,0 1 0,0-1 0,-1 1 0,1 0 0,-1 0 0,1 0 0,-1 1 0,0-1 0,1 1 0,-1 0 0,-1 0 0,1 0 0,0 0 0,-1 1 0,3 3 0,-3-2 0,0 1 0,-1-1 0,1 1 0,-1 0 0,-1-1 0,1 1 0,-1 0 0,0 7 0,-6 47 0,4-52 0,0-1 0,0 1 0,-1-1 0,0 0 0,0 0 0,0 0 0,-1 0 0,0 0 0,-7 8 0,9-12 0,-1 0 0,0 0 0,0 0 0,0 0 0,-1 0 0,1 0 0,-1-1 0,1 0 0,-1 1 0,0-2 0,0 1 0,0 0 0,0-1 0,0 1 0,0-1 0,0 0 0,0-1 0,-7 1 0,8-1 0,1-1 0,-1 1 0,1-1 0,0 0 0,-1 0 0,1 0 0,0 0 0,0 0 0,0 0 0,0 0 0,0-1 0,0 1 0,0-1 0,0 0 0,0 0 0,1 1 0,-1-1 0,1 0 0,-1 0 0,1-1 0,-1-1 0,-1-1 0,0-1 0,1 1 0,0 0 0,0-1 0,0 1 0,0-1 0,-1-11 0,4 16 0,-1-1 0,0 1 0,0-1 0,1 1 0,-1-1 0,1 1 0,-1-1 0,1 1 0,-1 0 0,1-1 0,0 1 0,0 0 0,0-1 0,0 1 0,0 0 0,0 0 0,0 0 0,0 0 0,0 0 0,0 0 0,1 0 0,-1 0 0,0 1 0,1-1 0,-1 0 0,1 1 0,-1-1 0,1 1 0,-1-1 0,1 1 0,-1 0 0,4 0 0,6-2 0,1 1 0,0 0 0,13 1 0,-17 0 0,-3 0 0,1 0 0,-1 1 0,0-1 0,1 1 0,-1 0 0,0 0 0,0 1 0,0-1 0,6 4 0,-10-5 0,1 2 0,-1-1 0,1 0 0,-1 0 0,0 0 0,0 1 0,1-1 0,-1 0 0,0 1 0,0-1 0,0 1 0,0 0 0,-1-1 0,1 1 0,0 0 0,-1-1 0,1 1 0,-1 0 0,0 0 0,1-1 0,-1 1 0,0 0 0,0 0 0,0 0 0,0-1 0,-1 1 0,1 0 0,0 0 0,-1 0 0,0 1 0,0 0 0,0 0 0,0 0 0,-1 0 0,1 0 0,-1 0 0,0 0 0,0 0 0,0-1 0,0 1 0,0-1 0,-1 0 0,-2 3 0,-34 23 0,33-25 0,-31 19 0,26-17 0,1 1 0,-1 0 0,1 1 0,-16 14 0,26-21 0,-1 0 0,0 1 0,1-1 0,-1 1 0,1-1 0,0 1 0,-1-1 0,1 1 0,-1-1 0,1 1 0,0 0 0,-1-1 0,1 1 0,0-1 0,0 1 0,-1 0 0,1-1 0,0 1 0,0 0 0,0-1 0,0 1 0,0 0 0,0-1 0,0 1 0,0 0 0,0-1 0,0 1 0,0 0 0,1-1 0,-1 1 0,0 0 0,0-1 0,1 1 0,-1-1 0,0 1 0,1 0 0,2 2 0,-1-1 0,1 0 0,0 0 0,0 0 0,0 0 0,4 2 0,16 10 0,-22-13 0,0-1 0,-1 1 0,1 0 0,-1-1 0,1 1 0,0 0 0,-1-1 0,1 1 0,-1 0 0,0 0 0,1-1 0,-1 1 0,0 0 0,1 0 0,-1 0 0,0 0 0,0-1 0,0 1 0,0 0 0,0 0 0,0 0 0,0 0 0,0 1 0,-1 1 0,0 0 0,0-1 0,0 1 0,0-1 0,-1 1 0,1-1 0,-1 1 0,0-1 0,0 0 0,-3 3 0,3-3 0,0 0 0,0 0 0,0 1 0,1-1 0,-1 1 0,0-1 0,1 1 0,-2 3 0,3-5 0,0-1 0,0 1 0,0-1 0,0 1 0,0-1 0,0 1 0,0-1 0,0 1 0,0-1 0,0 1 0,0-1 0,0 0 0,0 1 0,0-1 0,1 1 0,-1-1 0,0 1 0,0-1 0,1 0 0,-1 1 0,0-1 0,0 1 0,1-1 0,-1 0 0,0 1 0,1-1 0,-1 0 0,1 0 0,-1 1 0,0-1 0,1 0 0,-1 0 0,1 1 0,-1-1 0,1 0 0,-1 0 0,1 0 0,21 4 0,-20-4 0,32 2 0,43-2 0,-66-1 0,0 0 0,0 0 0,0-1 0,0-1 0,-1 0 0,1 0 0,20-10 0,-30 12 0,0 1 0,1-1 0,-1 0 0,1 0 0,-1 0 0,0 0 0,0 0 0,0 0 0,1 0 0,-1 0 0,0-1 0,0 1 0,-1 0 0,1-1 0,0 1 0,0-1 0,-1 1 0,1 0 0,-1-1 0,1 0 0,-1 1 0,1-1 0,-1 1 0,0-1 0,0 0 0,0 1 0,0-1 0,0 1 0,0-1 0,-1 0 0,1 1 0,0-1 0,-1 1 0,-1-4 0,-2-3 0,0-1 0,-1 1 0,0 0 0,-1 1 0,-7-8 0,-9-16 0,12 17 0,10 14 0,0 0 0,0 0 0,0 0 0,0 0 0,0-1 0,-1 1 0,1 0 0,0 0 0,0 0 0,0 0 0,0 0 0,0 0 0,-1 0 0,1 0 0,0 0 0,0 0 0,0 0 0,0 0 0,0 1 0,0-1 0,-1 0 0,1 0 0,0 0 0,0 0 0,0 0 0,0 0 0,0 0 0,0 0 0,-1 0 0,1 0 0,0 0 0,0 1 0,0-1 0,0 0 0,0 0 0,0 0 0,0 0 0,0 0 0,0 0 0,0 1 0,0-1 0,0 0 0,0 0 0,0 0 0,0 0 0,0 0 0,-1 0 0,1 1 0,1-1 0,-3 32 0,2-21 0,11 509 0,-8-352 0,-4-204-1365,1 14-5461</inkml:trace>
  <inkml:trace contextRef="#ctx0" brushRef="#br0" timeOffset="16594.74">7281 798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8:25.01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111 0 24575,'2'87'0,"-5"92"0,1-161-455,-1-1 0,-9 28 0</inkml:trace>
  <inkml:trace contextRef="#ctx0" brushRef="#br0" timeOffset="1879.03">1 544 24575,'126'10'0,"-106"-7"0,-18-3 0,0 0 0,0 1 0,-1-1 0,1 1 0,0-1 0,0 1 0,-1 0 0,1-1 0,-1 1 0,1 0 0,-1 0 0,1 0 0,-1 0 0,0 0 0,1 1 0,-1-1 0,0 0 0,0 1 0,0-1 0,0 1 0,0-1 0,0 1 0,0-1 0,0 1 0,-1 0 0,1-1 0,-1 1 0,1 0 0,-1 2 0,2 6 0,-2 0 0,1 0 0,-1-1 0,-3 15 0,2 2 0,1-19 0,0 0 0,-1 0 0,0 0 0,0-1 0,0 1 0,-1 0 0,-3 8 0,4-13 0,0 0 0,0 0 0,0 0 0,-1 0 0,1 0 0,0-1 0,-1 1 0,0 0 0,1-1 0,-1 1 0,0-1 0,0 1 0,0-1 0,0 0 0,0 0 0,0 0 0,0 0 0,0 0 0,0-1 0,-1 1 0,1 0 0,0-1 0,0 0 0,-1 0 0,-1 1 0,-19-1 0,14 0 0,1 0 0,0 0 0,0 1 0,-12 3 0,69 0 0,37-4-1365,-74 0-5461</inkml:trace>
  <inkml:trace contextRef="#ctx0" brushRef="#br0" timeOffset="3439.87">63 979 24575,'30'-1'0,"-21"0"0,-1 0 0,1 1 0,0 0 0,-1 0 0,1 1 0,15 4 0,-22-5 0,-1 1 0,0 0 0,0-1 0,0 1 0,0 0 0,0 0 0,0 0 0,0-1 0,0 1 0,0 0 0,0 0 0,0 1 0,0-1 0,-1 0 0,1 0 0,0 0 0,-1 0 0,1 1 0,-1-1 0,0 0 0,1 0 0,-1 1 0,0-1 0,0 0 0,1 1 0,-1-1 0,0 0 0,-1 1 0,1-1 0,0 0 0,0 1 0,0-1 0,-1 0 0,1 1 0,-1 0 0,-1 3 0,1-1 0,-1 0 0,0 0 0,0 0 0,0 0 0,0-1 0,-1 1 0,1-1 0,-6 6 0,-40 26 0,47-35 0,1 0 0,0 0 0,0 0 0,0 0 0,0 0 0,0 1 0,0-1 0,-1 0 0,1 0 0,0 0 0,0 0 0,0 1 0,0-1 0,0 0 0,0 0 0,0 0 0,0 0 0,0 1 0,0-1 0,0 0 0,0 0 0,0 0 0,0 1 0,0-1 0,0 0 0,0 0 0,0 0 0,0 0 0,0 1 0,0-1 0,0 0 0,0 0 0,1 0 0,-1 0 0,0 1 0,0-1 0,0 0 0,0 0 0,0 0 0,0 0 0,1 0 0,-1 0 0,0 1 0,0-1 0,0 0 0,0 0 0,0 0 0,1 0 0,-1 0 0,0 0 0,0 0 0,0 0 0,1 0 0,-1 0 0,0 0 0,0 0 0,0 0 0,0 0 0,1 0 0,-1 0 0,14 2 0,-13-2 0,152 2 0,-151-2 0,0 1 0,1-1 0,-1 1 0,0-1 0,0 1 0,0 0 0,0 0 0,0 0 0,0 0 0,0 0 0,0 1 0,-1-1 0,1 0 0,0 1 0,-1-1 0,1 1 0,-1 0 0,1 0 0,-1-1 0,0 1 0,0 0 0,0 0 0,0 0 0,0 0 0,0 0 0,-1 1 0,1-1 0,-1 0 0,1 4 0,1 5 0,-1-1 0,-1 1 0,0 0 0,-2 19 0,1-26 0,0 0 0,-1 0 0,1-1 0,-1 1 0,0-1 0,0 1 0,0-1 0,0 0 0,-1 1 0,1-1 0,-1-1 0,0 1 0,0 0 0,0-1 0,-5 4 0,0 0 0,-1 0 0,0-1 0,0 0 0,-18 7 0,13-9-123,0 0 0,0-1 0,-1-1 0,1 0 1,-16-1-1,21 0-505,-14 0-6198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31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1537 24575,'75'-21'0,"0"4"0,114-12 0,-143 23 0,86-5 0,198 8 0,-162 5 0,187-2 0,-323 2 0,0 1 0,43 10 0,18 2 0,155 5 0,278-13 0,-313-19 0,-120 0 0,-63 7 0,56-3 0,-65 7 0,0-1 0,31-8 0,16-1 0,57-1 0,42 1 0,82-2 0,198-2 0,-261 6 0,22-17 0,-66 4 0,184 0 0,-249 18 0,187-15 0,52-3 0,-173 17 0,403-29 0,-164 9 0,-196 16 0,1029-21 0,1057 30 0,-2226 2 0,0 1 0,52 12 0,88 26 0,-69-13 0,121 20 0,60 13 0,-282-55 0,0 0 0,-1 0 0,0 1 0,0 1 0,-1 1 0,17 12 0,14 7 0,17 11 0,76 62 0,48 57 0,-135-113 0,-46-40 0,0 1 0,-1-1 0,1 1 0,-1 0 0,0 1 0,-1-1 0,1 1 0,-1-1 0,-1 1 0,1 0 0,-1 0 0,0 0 0,1 12 0,1 11 0,-1 59 0,-3-67 0,-2 45 0,-3-1 0,-3-1 0,-3 1 0,-2-2 0,-4 1 0,-39 100 0,45-139 0,0 0 0,-1-2 0,-2 1 0,0-1 0,-2-1 0,-18 21 0,20-28 0,-1-1 0,0-1 0,-1 0 0,-1-1 0,0-1 0,-1-1 0,0 0 0,-30 13 0,16-13 0,0 0 0,0-2 0,-1-1 0,-62 5 0,-136-4 0,185-9 0,-60 1 0,-392 7 0,-291-3 0,444-7 0,79 1 0,-291 3 0,129 16 0,3 0 0,51 5 0,250-14 0,-695 36 0,742-41 0,-213 11 0,-363 10 0,443-18 0,90-2 0,-471 6 0,380-10 0,-184-2 0,13-43 0,69 4 0,-231 16 0,381 11 0,15 1 0,79 13 0,45 0 0,0 0 0,0-2 0,0 0 0,0-2 0,-27-6 0,-20-7 0,-2 3 0,-145-8 0,31 6 0,-91-11 0,-105-14 0,354 33 0,-45-14 0,-2-1 0,-34-13 0,59 26 0,40 8 0,0 0 0,0-1 0,0-1 0,0 0 0,0 0 0,0-1 0,-15-8 0,12 4 0,1 0 0,-1-1 0,2 0 0,-1-1 0,1 0 0,1-1 0,-16-20 0,13 15-273,0 0 0,-1 0 0,-1 2 0,-35-26 0</inkml:trace>
  <inkml:trace contextRef="#ctx0" brushRef="#br0" timeOffset="1644.97">6943 303 24575,'-2'4'0,"-5"8"0,-3 3 0,-4 6 0,-2 1 0,0-1 0,1 0 0,0-1 0,1-3 0,1-1 0,1-2 0,2-3-8191</inkml:trace>
  <inkml:trace contextRef="#ctx0" brushRef="#br0" timeOffset="2499.61">7125 303 24575,'2'0'0,"3"0"0,0 2 0,2 3 0,1 2 0,0 3 0,0-1 0,-1 0 0,0-1 0</inkml:trace>
  <inkml:trace contextRef="#ctx0" brushRef="#br0" timeOffset="2841.32">7198 365 24575,'0'2'0,"2"0"0,0 3 0,1 2 0,1 2 0,0 1 0,2 0 0,1-3 0,0 0 0</inkml:trace>
  <inkml:trace contextRef="#ctx0" brushRef="#br0" timeOffset="4381.05">6907 558 24575,'90'-1'0,"95"2"0,-182 0 0,-1-1 0,1 0 0,-1 1 0,1 0 0,-1-1 0,1 1 0,-1 0 0,0 0 0,0 0 0,1 1 0,-1-1 0,0 0 0,0 1 0,0 0 0,0-1 0,-1 1 0,1 0 0,0 0 0,-1 0 0,1 0 0,-1 0 0,0 0 0,0 0 0,0 1 0,0-1 0,1 4 0,2 6 0,-1 1 0,-1-1 0,0 1 0,0 15 0,2 11 0,0-12 0,-1 1 0,-1 0 0,-2 0 0,-2 29 0,1-54-59,1 0 0,0 1-1,-1-1 1,0 0-1,0 0 1,0 0 0,0 0-1,0 0 1,-1 0 0,1 0-1,-1 0 1,0 0 0,0-1-1,0 1 1,0-1-1,0 1 1,0-1 0,-1 0-1,1 0 1,-1 0 0,0 0-1,-5 3 1,-4 0-6767</inkml:trace>
  <inkml:trace contextRef="#ctx0" brushRef="#br0" timeOffset="5148.86">7076 642 24575,'-2'5'0,"-3"4"0,-2 6 0,-7 4 0,-4 3 0,-4 2 0,0 1 0,2-2 0,2-1 0,2-3 0,4-4 0,3-4-8191</inkml:trace>
  <inkml:trace contextRef="#ctx0" brushRef="#br0" timeOffset="6010.12">7620 134 24575,'0'2'0,"0"3"0,0 3 0,-2 3 0,-1 3 0,-2 3 0,-2 2 0,-2 1 0,-1 0 0,-2-3 0,2-2 0,1-2 0,-1-3 0</inkml:trace>
  <inkml:trace contextRef="#ctx0" brushRef="#br0" timeOffset="6833.02">7547 302 24575,'24'-2'0,"44"-7"0,-34 3 0,-23 5 0,-6-1 0,0 2 0,0-1 0,0 0 0,0 1 0,9 1 0,-13-1 0,0 0 0,0 0 0,0 1 0,0-1 0,0 0 0,0 1 0,0-1 0,-1 1 0,1-1 0,0 1 0,0-1 0,0 1 0,-1 0 0,1-1 0,0 1 0,-1 0 0,1 0 0,-1-1 0,1 1 0,-1 0 0,1 0 0,-1 0 0,1 0 0,-1 0 0,0-1 0,1 1 0,-1 0 0,0 0 0,0 0 0,0 0 0,0 0 0,0 0 0,0 0 0,0 0 0,0 2 0,-2 5-97,1-1-1,-2 1 1,1-1-1,-1 1 1,0-1-1,0 0 1,-1 0-1,0 0 1,0-1-1,-1 0 1,0 1-1,0-1 0,-11 10 1</inkml:trace>
  <inkml:trace contextRef="#ctx0" brushRef="#br0" timeOffset="7620.46">7524 449 24575,'0'8'0,"0"7"0,-2 9 0,-1 5 0,0 8 0,1 3 0,-1 1 0,-3-2 0,0-5 0,1-7 0,2-6 0,0-7-8191</inkml:trace>
  <inkml:trace contextRef="#ctx0" brushRef="#br0" timeOffset="8614.22">7524 508 24575,'3'0'0,"-1"-1"0,1 1 0,-1-1 0,1 0 0,-1 0 0,1 0 0,3-3 0,6-2 0,33-12 0,-29 10 0,2 1 0,-1 1 0,27-6 0,-25 9 0,1 0 0,0 1 0,0 1 0,0 0 0,33 5 0,-51-3 0,1 0 0,-1 0 0,0 0 0,0 0 0,0 0 0,0 0 0,0 0 0,-1 1 0,1-1 0,0 1 0,-1 0 0,1-1 0,-1 1 0,1 0 0,-1 0 0,0 0 0,0 0 0,1 0 0,-2 0 0,1 0 0,0 0 0,1 4 0,1 7 0,0 0 0,2 23 0,-3-24 0,8 154 0,-2-6 0,-7-155 0,-1 1 0,1-1 0,-2 1 0,1-1 0,0 1 0,-1-1 0,-2 7 0,3-11 0,0 0 0,-1 0 0,1 0 0,0 0 0,-1 0 0,1 0 0,-1-1 0,1 1 0,-1 0 0,1 0 0,-1 0 0,0 0 0,1-1 0,-1 1 0,0 0 0,1-1 0,-1 1 0,0-1 0,0 1 0,0-1 0,0 1 0,0-1 0,0 1 0,0-1 0,1 0 0,-1 0 0,0 1 0,0-1 0,0 0 0,0 0 0,0 0 0,0 0 0,0 0 0,0 0 0,0 0 0,0 0 0,0-1 0,0 1 0,0 0 0,0-1 0,0 1 0,0-1 0,0 1 0,0-1 0,0 1 0,1-1 0,-1 1 0,-1-2 0,-2-1-90,-1-1 0,1 1 0,0-1-1,0 0 1,0-1 0,-4-6 0,4 6-644,-7-11-6092</inkml:trace>
  <inkml:trace contextRef="#ctx0" brushRef="#br0" timeOffset="9620.25">7680 642 24575,'2'0'0,"1"-2"0,4 0 0,2-1 0,3-1 0,0 0 0,-1-2 0</inkml:trace>
  <inkml:trace contextRef="#ctx0" brushRef="#br0" timeOffset="10444.69">7644 715 24575,'2'0'0,"3"0"0,2 0 0,3 0 0,1 0 0,0 0 0,2 0 0,2 0 0,2 0 0,-1-2 0,0-1 0,0 1 0,-1 0 0,-2 0-8191</inkml:trace>
  <inkml:trace contextRef="#ctx0" brushRef="#br0" timeOffset="11198.55">7754 485 24575,'-2'21'0,"0"-1"0,-1 1 0,-9 30 0,6-27 0,-8 27 0,8-32 0,1 0 0,1 1 0,1 0 0,-2 28 0,5-15-1365,1-20-5461</inkml:trace>
  <inkml:trace contextRef="#ctx0" brushRef="#br0" timeOffset="12446.39">7887 231 24575,'2'-2'0,"0"1"0,0 0 0,0-1 0,0 1 0,0 0 0,0 0 0,0 0 0,1 1 0,-1-1 0,0 1 0,1-1 0,3 1 0,34-1 0,-28 1 0,38-1 0,94 3 0,-142-2 0,0 0 0,0 0 0,-1 1 0,1-1 0,0 1 0,0-1 0,0 1 0,0 0 0,-1 0 0,1 0 0,0 0 0,-1 0 0,1 0 0,-1 0 0,1 1 0,-1-1 0,0 0 0,1 1 0,-1-1 0,0 1 0,0-1 0,0 1 0,0 0 0,0 0 0,-1-1 0,1 1 0,0 0 0,-1 0 0,1 0 0,-1 0 0,0 0 0,0-1 0,1 1 0,-1 0 0,-1 0 0,1 3 0,-1 8 0,0 0 0,-1 0 0,0 0 0,-6 13 0,8-22 0,-1-3-31,1 0 0,0 0 0,0 0 0,0 0 0,-1 0 0,1-1 0,0 1 0,-1 0 0,1 0 0,-1 0 0,1 0 0,-1 0 0,1-1 0,-1 1 0,0 0 0,1 0 0,-1-1 0,0 1 0,0 0 0,1-1 0,-1 1 0,0-1 0,0 1 0,0-1-1,0 0 1,0 1 0,0-1 0,0 0 0,0 1 0,0-1 0,0 0 0,0 0 0,0 0 0,0 0 0,0 0 0,0 0 0,1 0 0,-1 0 0,0-1 0,0 1 0,0 0 0,0 0 0,-1-1 0</inkml:trace>
  <inkml:trace contextRef="#ctx0" brushRef="#br0" timeOffset="12897.56">8092 280 24575,'-2'0'0,"-2"4"0,-4 3 0,-1 5 0,-2 5 0,-1 1 0,1-1 0,3 0 0,3-4-8191</inkml:trace>
  <inkml:trace contextRef="#ctx0" brushRef="#br0" timeOffset="13535.34">8006 437 24575,'1'0'0,"-1"1"0,0 0 0,1-1 0,-1 1 0,1 0 0,-1-1 0,1 1 0,-1-1 0,1 1 0,-1-1 0,1 1 0,-1-1 0,1 1 0,0-1 0,-1 0 0,1 1 0,-1-1 0,1 0 0,0 1 0,0-1 0,-1 0 0,1 0 0,0 0 0,0 0 0,-1 0 0,1 0 0,1 0 0,24 2 0,-23-2 0,12 0 0,-11 0 0,0 0 0,0 0 0,-1 0 0,1 0 0,0 1 0,0 0 0,0 0 0,4 1 0,-7-2 0,-1 1 0,1-1 0,-1 0 0,1 1 0,-1-1 0,0 0 0,1 1 0,-1-1 0,1 1 0,-1-1 0,0 1 0,1-1 0,-1 1 0,0-1 0,0 1 0,1-1 0,-1 1 0,0-1 0,0 1 0,0-1 0,0 1 0,0 0 0,0 0 0,0 1 0,0 0 0,0 0 0,-1 0 0,1 0 0,-1 0 0,0 0 0,0 0 0,1 0 0,-1 0 0,-2 1 0,-3 7-172,-1-1 1,0 0-1,-1-1 0,-15 14 0,19-18-334,-7 6-6320</inkml:trace>
  <inkml:trace contextRef="#ctx0" brushRef="#br0" timeOffset="13959.23">8006 594 24575,'7'0'0,"3"0"0,9 0 0,3 0 0,-1 0 0,0-2 0,-3-1 0,-3-1 0,-1-1 0,2-1 0,-2 0 0,-1 1-8191</inkml:trace>
  <inkml:trace contextRef="#ctx0" brushRef="#br0" timeOffset="14506.97">8164 460 24575,'0'496'0,"-2"-477"106,-1-20-323,1-11-1037,-1-6-5572</inkml:trace>
  <inkml:trace contextRef="#ctx0" brushRef="#br0" timeOffset="15597.68">8588 232 24575,'1'0'0,"-1"0"0,0 0 0,1 0 0,-1 1 0,0-1 0,1 0 0,-1 0 0,0 1 0,1-1 0,-1 0 0,0 1 0,1-1 0,-1 0 0,0 1 0,0-1 0,1 0 0,-1 1 0,0-1 0,0 1 0,0-1 0,0 1 0,0-1 0,0 0 0,0 1 0,0-1 0,1 1 0,-1-1 0,-1 1 0,1-1 0,0 0 0,0 1 0,0-1 0,0 1 0,0-1 0,0 0 0,0 1 0,-1-1 0,1 1 0,0-1 0,0 0 0,-1 1 0,-7 19 0,3-13 0,1 0 0,-1 0 0,-1-1 0,1 1 0,-1-1 0,-1-1 0,-10 9 0,1-4 0,0 0 0,-23 9 0,37-18 0,0 0 0,0 1 0,0-1 0,0 1 0,1-1 0,-1 1 0,0-1 0,1 1 0,0 0 0,-1 0 0,1 0 0,0 0 0,0 0 0,0 0 0,0 0 0,0 0 0,0 0 0,1 1 0,-1-1 0,0 4 0,0 5 0,0 1 0,1 22 0,1-17 0,12 265-1365,-12-268-5461</inkml:trace>
  <inkml:trace contextRef="#ctx0" brushRef="#br0" timeOffset="16210.52">8443 545 24575,'8'-1'0,"1"-1"0,-1 0 0,1 0 0,-1-1 0,0 0 0,0 0 0,8-5 0,10-3 0,-11 5 0,0 1 0,1 1 0,0 0 0,0 1 0,0 1 0,0 0 0,23 1 0,-37 1-21,110-4-1323,-93 2-5482</inkml:trace>
  <inkml:trace contextRef="#ctx0" brushRef="#br0" timeOffset="16715.07">8685 593 24575,'0'2'0,"0"5"0,0 5 0,0 5 0,0 6 0,0 2 0,0 2 0,-4 3 0,-2 5 0,1 0 0,1-2 0,1-5 0,-1-7 0,-2-8 0,1-9 0</inkml:trace>
  <inkml:trace contextRef="#ctx0" brushRef="#br0" timeOffset="17485.34">8649 678 24575,'5'-4'0,"2"0"0,-1 0 0,0 1 0,1 0 0,-1 0 0,9-1 0,1-2 0,2-2 0,-10 4 0,0 1 0,0 0 0,1 0 0,-1 0 0,1 1 0,-1 1 0,1-1 0,0 1 0,0 1 0,13 0 0,-20 0 0,-1 1 0,1-1 0,-1 1 0,0-1 0,0 1 0,1-1 0,-1 1 0,0 0 0,0 0 0,0 0 0,1 0 0,-1 0 0,0 0 0,0 0 0,-1 0 0,1 0 0,0 0 0,0 0 0,0 1 0,-1-1 0,1 0 0,-1 1 0,1-1 0,-1 0 0,1 1 0,-1-1 0,0 0 0,0 1 0,0 1 0,1 7 0,0 1 0,-1-1 0,-1 11 0,0-10 0,2 20 0,-1-23 0,1-1 0,-1 1 0,0-1 0,0 1 0,-1-1 0,0 0 0,-1 1 0,0-1 0,0 0 0,-3 9 0,4-15-105,0 1 0,0-1 0,0 0 0,0 0 0,0 0 0,0 0 0,0 0 0,0-1 0,-1 1 0,1 0 0,0 0 0,-2 0 0,-5 2-6721</inkml:trace>
  <inkml:trace contextRef="#ctx0" brushRef="#br0" timeOffset="17970.42">8734 847 24575,'2'0'0,"2"0"0,4 0 0,1 0 0,2 0 0,1 0 0,-1 0-8191</inkml:trace>
  <inkml:trace contextRef="#ctx0" brushRef="#br0" timeOffset="18842.7">9133 267 24575,'-1'2'0,"-1"1"0,1-1 0,0 0 0,-1 0 0,1 0 0,-1 0 0,0 0 0,0 0 0,0 0 0,0 0 0,0-1 0,0 1 0,0-1 0,-1 1 0,-2 0 0,-2 3 0,-16 11 0,13-10 0,1 0 0,0 1 0,0 0 0,-8 10 0,15-15 0,-1 1 0,1 0 0,1-1 0,-1 1 0,0 0 0,1 0 0,-1 0 0,1 0 0,0 1 0,0-1 0,0 0 0,0 0 0,1 1 0,0-1 0,-1 0 0,1 1 0,0-1 0,1 5 0,4 33-81,-3-18-240,0 1 0,2-1 0,10 31 0,-10-44-6505</inkml:trace>
  <inkml:trace contextRef="#ctx0" brushRef="#br0" timeOffset="19607.8">9036 424 24575,'48'-1'0,"50"2"0,-96 0 0,0-1 0,-1 1 0,1-1 0,0 1 0,-1 0 0,1 0 0,0-1 0,-1 1 0,0 0 0,1 1 0,-1-1 0,1 0 0,-1 0 0,0 0 0,0 1 0,0-1 0,0 1 0,0-1 0,0 1 0,0-1 0,0 1 0,-1 0 0,1-1 0,0 1 0,-1 0 0,1 0 0,-1-1 0,0 4 0,2 7 0,-1 1 0,0-1 0,-1 13 0,0-13 0,-1 14 0,0 0 0,-2 1 0,-1-1 0,-1-1 0,-11 34 0,11-44-1365,2-3-5461</inkml:trace>
  <inkml:trace contextRef="#ctx0" brushRef="#br0" timeOffset="20242.41">9096 533 24575,'4'0'0,"4"0"0,2 0 0,1 0 0,2 0 0,-2 2 0,-5 3 0,-6 0 0,-4 2 0,-2 1 0,-2 2 0,-1-1 0,-2-2 0,1-1 0,3 2 0</inkml:trace>
  <inkml:trace contextRef="#ctx0" brushRef="#br0" timeOffset="20677.94">9036 667 24575,'2'0'0,"5"0"0,5 0 0,5 0 0,1 0 0,0 0 0,-1 0 0,-1 0 0,-2 0 0,-3 0-8191</inkml:trace>
  <inkml:trace contextRef="#ctx0" brushRef="#br0" timeOffset="21235.53">9350 109 24575,'2'0'0,"1"2"0,0 5 0,-1 3 0,-1 5 0,0 0 0,0 4 0,-1-1 0,-2 3 0,-3 1 0,0-3 0,0-3-8191</inkml:trace>
  <inkml:trace contextRef="#ctx0" brushRef="#br0" timeOffset="22016.33">9386 279 24575,'43'-2'0,"-28"1"0,1 0 0,-1 1 0,1 1 0,23 4 0,-37-5 0,-1 1 0,1 0 0,-1 0 0,1-1 0,-1 1 0,1 0 0,-1 0 0,0 0 0,1 0 0,-1 1 0,0-1 0,0 0 0,0 0 0,0 1 0,0-1 0,0 1 0,0-1 0,0 1 0,-1-1 0,1 1 0,-1 0 0,1-1 0,-1 1 0,0 0 0,1 2 0,0 6 0,0 0 0,-1 0 0,-1 13 0,1-7 0,0 40 0,-6 129 0,3-160 0,0-1 0,-2 1 0,-1-1 0,-1 1 0,-12 29 0,8-30 0,5-8 0,-1-1 0,-11 19 0,18-33 2,-1-1 0,1 1 0,0-1 1,0 1-1,-1-1 0,1 1 0,-1-1 0,1 0 0,0 1 0,-1-1 0,1 1 0,-1-1 0,1 0 0,-1 1 0,1-1 1,-1 0-1,1 0 0,-1 1 0,0-1 0,1 0 0,-1 0 0,1 0 0,-1 0 0,1 0 0,-1 1 0,0-1 0,1 0 1,-1-1-1,1 1 0,-1 0 0,0 0 0,1 0 0,-1 0 0,1 0 0,-1 0 0,0-1 0,1 1 0,-1 0 0,1-1 1,-1 1-1,1 0 0,-1-1 0,1 1 0,0 0 0,-1-1 0,1 1 0,-1-1 0,1 1 0,0-1 0,-1 1 0,1-1 1,-1 0-1,-15-30-1274,16 30 1068,-8-17-6622</inkml:trace>
  <inkml:trace contextRef="#ctx0" brushRef="#br0" timeOffset="22390.12">9410 521 24575,'0'2'0,"2"1"0,1 1 0,2 1 0</inkml:trace>
  <inkml:trace contextRef="#ctx0" brushRef="#br0" timeOffset="23323.62">10004 0 24575,'2'0'0,"0"2"0,3 3 0,2 5 0,0 4 0,0 0 0,0 2 0,-2 0 0,1 2 0,-1-1 0,-2 0 0,0 0 0,0 2 0,1-1 0,1 4 0,-1-1 0,0-3-8191</inkml:trace>
  <inkml:trace contextRef="#ctx0" brushRef="#br0" timeOffset="23776.65">10087 207 24575,'2'0'0,"3"-2"0,2-1 0,3 1 0,-1-2 0,0-1 0,-1 0 0,-1-1 0,2 2 0</inkml:trace>
  <inkml:trace contextRef="#ctx0" brushRef="#br0" timeOffset="24181.76">10016 158 24575,'0'2'0,"0"3"0,0 2 0,0 3 0,0 0 0,0 2 0,0 1 0,-2-3 0</inkml:trace>
  <inkml:trace contextRef="#ctx0" brushRef="#br0" timeOffset="24584.09">9955 280 24575,'6'0'0,"8"0"0,7 0 0,2 0 0,1 0 0,0 0 0,-3 0 0,-2 0 0,-2 0 0,-3 0 0,1 0 0,2 0 0,1 0 0,-2-2 0,-1-1 0,-3 0-8191</inkml:trace>
  <inkml:trace contextRef="#ctx0" brushRef="#br0" timeOffset="24958.71">10123 292 24575,'0'2'0,"-2"1"0,0 3 0,-1 6 0,1 4 0,-1 4 0,-1 3 0,1-1 0,0-2 0,2-2 0,0-3 0,-2-3 0,1-2 0</inkml:trace>
  <inkml:trace contextRef="#ctx0" brushRef="#br0" timeOffset="25299.99">10014 400 24575,'-2'2'0,"-3"5"0,-2 3 0,-2 2 0,-2 3 0,1 1 0,0 0 0,0-1 0,2-2-8191</inkml:trace>
  <inkml:trace contextRef="#ctx0" brushRef="#br0" timeOffset="25734.6">10222 460 24575,'0'2'0,"0"3"0,0 4 0,0 4 0,-4 4 0,-4 5 0,-2 2 0,-7 1 0,-6 5 0,-3 3 0,0 0 0,-1-1 0,1 0 0,2-6 0,3-4 0,6-5 0,5-5-8191</inkml:trace>
  <inkml:trace contextRef="#ctx0" brushRef="#br0" timeOffset="26452.12">10378 133 24575,'0'0'0,"1"-1"0,-1 0 0,1 1 0,0-1 0,0 1 0,-1-1 0,1 1 0,0-1 0,0 1 0,-1 0 0,1-1 0,0 1 0,0 0 0,0 0 0,0-1 0,0 1 0,-1 0 0,1 0 0,0 0 0,0 0 0,0 0 0,1 0 0,1 0 0,35-3 0,-1 1 0,65 5 0,-100-3 0,1 0 0,-1 0 0,1 1 0,0-1 0,-1 1 0,1-1 0,-1 1 0,1 0 0,-1 0 0,0 1 0,1-1 0,-1 0 0,0 1 0,0-1 0,0 1 0,0 0 0,0-1 0,0 1 0,0 0 0,1 3 0,-1-1 0,-1 0 0,1 0 0,-1 1 0,0-1 0,0 0 0,-1 1 0,1-1 0,-1 1 0,0-1 0,-1 8 0,1 12-112,0-8 232,-3 30 0,3-43-203,-1 0 0,1-1 0,-1 1 0,1 0 0,-1-1 0,0 1 0,0-1 0,0 1 0,-1-1 0,1 0 1,0 1-1,-1-1 0,0 0 0,1 0 0,-1 0 0,0 0 0,-4 3 0,-3-1-6743</inkml:trace>
  <inkml:trace contextRef="#ctx0" brushRef="#br0" timeOffset="27339.65">10523 206 24575,'0'10'0,"-1"0"0,0 0 0,-1-1 0,0 1 0,0 0 0,-1-1 0,-6 14 0,-3 2 0,-20 31 0,6-12 0,25-43 0,1-1 0,0 0 0,0 0 0,0 0 0,0 1 0,0-1 0,-1 0 0,1 0 0,0 0 0,0 1 0,0-1 0,0 0 0,0 0 0,0 1 0,0-1 0,0 0 0,0 0 0,0 1 0,0-1 0,0 0 0,0 0 0,0 1 0,0-1 0,0 0 0,0 0 0,0 1 0,0-1 0,0 0 0,0 0 0,1 1 0,-1-1 0,0 0 0,0 0 0,0 0 0,0 1 0,0-1 0,1 0 0,-1 0 0,0 0 0,0 0 0,0 0 0,1 1 0,14-1 0,17-7 0,-7-1 0,-6 1 0,1 1 0,0 1 0,0 1 0,0 0 0,35-1 0,-54 6 0,1-1 0,-1 0 0,1 1 0,-1-1 0,1 1 0,-1 0 0,1-1 0,-1 1 0,1 0 0,-1 0 0,0 0 0,1 0 0,-1 0 0,0 0 0,0 0 0,0 0 0,0 1 0,0-1 0,0 0 0,0 1 0,0-1 0,-1 1 0,1-1 0,-1 1 0,1-1 0,-1 1 0,1-1 0,-1 1 0,0-1 0,1 3 0,0 8 0,0 0 0,0-1 0,-2 15 0,1-14 0,0 3 0,-1 0 0,-1 0 0,0 0 0,-1 0 0,-1-1 0,0 1 0,0-1 0,-8 15 0,1-9 0,0 0 0,-2 0 0,0-1 0,-25 27 0,22-25 0,12-15 0,0 0 0,-1 0 0,1-1 0,-1 1 0,0-1 0,-1-1 0,1 1 0,-9 4 0,13-8-40,1-1 0,-1 0 0,0 0 0,0 1-1,0-1 1,0 0 0,0 0 0,0 0 0,0 0 0,0 0 0,0 0-1,0-1 1,1 1 0,-1 0 0,0 0 0,0-1 0,0 1-1,0 0 1,0-1 0,1 1 0,-1-1 0,0 1 0,0-1 0,1 0-1,-1 1 1,0-1 0,1 0 0,-1 1 0,0-1 0,1 0-1,-1 0 1,1 1 0,-1-2 0,-4-8-6786</inkml:trace>
  <inkml:trace contextRef="#ctx0" brushRef="#br0" timeOffset="27810.93">10403 690 24575,'0'-2'0,"0"-3"0,4-4 0,9-6 0,10-1 0,2-3 0,-1 3 0,-3 1 0,-4 1 0,-4 1 0,-1 3 0,-3 1 0</inkml:trace>
  <inkml:trace contextRef="#ctx0" brushRef="#br0" timeOffset="28497.76">10728 13 24575,'2'0'0,"17"0"0,22 0 0,8 0 0,10 0 0,6 0 0,-3 0 0,-10 0 0,-11 0 0,-12 0-8191</inkml:trace>
  <inkml:trace contextRef="#ctx0" brushRef="#br0" timeOffset="28979.5">10935 62 24575,'0'4'0,"0"6"0,0 5 0,0 5 0,0 3 0,0 1 0,0-2 0,0-2 0,-2-3 0,-3-2 0,0-3-8191</inkml:trace>
  <inkml:trace contextRef="#ctx0" brushRef="#br0" timeOffset="29485.6">11030 38 24575,'1'63'0,"-11"244"0,7-264-1365,3-32-5461</inkml:trace>
  <inkml:trace contextRef="#ctx0" brushRef="#br0" timeOffset="29853.88">10897 255 24575,'4'0'0,"4"-2"0,2-1 0,2 0 0,0-1 0,1 0 0,-2 0-8191</inkml:trace>
  <inkml:trace contextRef="#ctx0" brushRef="#br0" timeOffset="30193.68">10849 364 24575,'2'0'0,"3"0"0,2 0 0</inkml:trace>
  <inkml:trace contextRef="#ctx0" brushRef="#br0" timeOffset="30863.16">11007 231 24575,'7'-5'0,"-1"1"0,0-1 0,1 2 0,0-1 0,0 1 0,0 0 0,12-3 0,-3 0 0,-14 5 0,-1 1 0,0-1 0,0 1 0,1-1 0,-1 1 0,1 0 0,-1-1 0,0 1 0,1 0 0,-1 0 0,1 0 0,-1 0 0,0 0 0,1 0 0,-1 0 0,1 1 0,-1-1 0,0 1 0,1-1 0,-1 1 0,0-1 0,1 1 0,-1-1 0,0 1 0,2 1 0,-1 1 0,-1-1 0,1 0 0,-1 0 0,0 0 0,1 1 0,-1-1 0,0 1 0,-1-1 0,1 1 0,0-1 0,-1 1 0,1-1 0,-1 5 0,1-3 9,-1-1-1,0 1 1,0 0-1,0-1 1,-1 1 0,1 0-1,-1-1 1,1 1-1,-1-1 1,0 1-1,-1-1 1,1 1-1,-3 4 1,0-3-221,0 0 0,0 0 0,-1-1-1,1 1 1,-1-1 0,-10 7 0,6-5-6614</inkml:trace>
  <inkml:trace contextRef="#ctx0" brushRef="#br0" timeOffset="31219.56">11019 232 24575,'2'0'0,"3"2"0,3 2 0,1 2 0,0 0 0,0 3 0,1 1 0,1 0 0,-2 2 0,-2 0 0,-3-1-8191</inkml:trace>
  <inkml:trace contextRef="#ctx0" brushRef="#br0" timeOffset="31604.2">11103 328 24575,'0'2'0,"-2"3"0,-5 0 0,-17 27 0,-10 7 0,0-3 0,-3-5 0,-1-6 0,-1-5 0,-3-3 0,1-3 0,3-2 0,6-1 0,9-3-8191</inkml:trace>
  <inkml:trace contextRef="#ctx0" brushRef="#br0" timeOffset="32002.99">11043 508 24575,'0'29'0,"0"-1"0,-2 1 0,-2-1 0,0 0 0,-2 0 0,-9 28 0,3-15 0,9-28 0,-1 0 0,-8 20 0,12-33-38,0 0 0,0 1 0,0-1 1,0 0-1,-1 1 0,1-1 0,0 0 0,0 1 0,0-1 0,-1 0 0,1 0 0,0 1 0,0-1 0,0 0 0,-1 0 0,1 1 1,0-1-1,0 0 0,-1 0 0,1 0 0,0 0 0,-1 1 0,1-1 0,0 0 0,-1 0 0,1 0 0,0 0 0,-1 0 0,1 0 1,0 0-1,-1 0 0,1 0 0,0 0 0,-1 0 0,1 0 0</inkml:trace>
  <inkml:trace contextRef="#ctx0" brushRef="#br0" timeOffset="32360.4">10898 582 24575,'3'0'0,"-1"2"0,1 5 0,-3 3 0,-5 2 0,-5-1 0,1 0 0,-1 0 0,-3 0 0,1 0 0,0-1 0,3-1 0,4-2 0</inkml:trace>
  <inkml:trace contextRef="#ctx0" brushRef="#br0" timeOffset="32730.96">11006 631 24575,'0'2'0,"-4"5"0,-5 3 0,-8 2 0,-5 1 0,-5 2 0,-1 1 0,3 0 0,4-3 0,6-4-8191</inkml:trace>
  <inkml:trace contextRef="#ctx0" brushRef="#br0" timeOffset="32731.96">11321 437 24575,'0'2'0,"0"3"0,0 2 0,0 3 0,0 1 0,-2 1 0,-5 0 0,-5 1 0,-5-3 0,-6 0 0,0 0 0,-2-2 0,1-2 0,3-2-8191</inkml:trace>
  <inkml:trace contextRef="#ctx0" brushRef="#br0" timeOffset="33090.49">11116 557 24575,'1'3'0,"0"0"0,0 0 0,1 0 0,-1-1 0,1 1 0,-1 0 0,1-1 0,0 1 0,0-1 0,0 0 0,4 5 0,4 4 0,87 136 0,-94-144-72,0 1 1,0-1-1,0 0 0,0-1 0,0 1 0,0 0 0,1-1 0,0 0 1,-1 0-1,1 0 0,0 0 0,0-1 0,0 0 0,0 1 0,0-1 1,0-1-1,0 1 0,7 0 0,0-1-6754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18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0 24575,'1'0'0,"0"1"0,0-1 0,0 0 0,0 1 0,1-1 0,-1 1 0,0-1 0,0 1 0,0-1 0,0 1 0,0 0 0,0 0 0,0-1 0,0 1 0,-1 0 0,1 0 0,0 0 0,0 0 0,-1 0 0,1 0 0,0 0 0,-1 0 0,1 0 0,-1 0 0,0 1 0,1-1 0,-1 0 0,0 0 0,0 0 0,1 1 0,-1 1 0,2 46 0,-3-37 0,2 56 0,-3 101 0,1-164 0,0-1 0,0 1 0,-1-1 0,1 1 0,-1-1 0,0 0 0,0 0 0,-1 0 0,1 0 0,-5 5 0,4-6 0,1 1 0,-1-1 0,1 1 0,0 0 0,0 0 0,0 0 0,0 0 0,1 0 0,0 0 0,-1 1 0,0 6 0,3 29 0,8 61 0,-7-80 0,4 12 0,0 17 0,-5-30 0,1 0 0,7 29 0,-4-28 0,2 40 0,4 47-1365,-10-98-5461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05.9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1 24575,'2'0'0,"0"2"0,1 11 0,1 9 0,2 12 0,1 8 0,-2 2 0,1 12 0,-1 5 0,-1-1 0,0-2 0,1-8 0,-2-9 0,-1-7 0,0-8-8191</inkml:trace>
  <inkml:trace contextRef="#ctx0" brushRef="#br0" timeOffset="1972.89">1 169 24575,'0'13'0,"0"-9"0,0 0 0,0 0 0,0 1 0,0-1 0,1 0 0,-1 0 0,3 6 0,-2-9 0,0 1 0,0-1 0,0 1 0,0-1 0,0 0 0,0 1 0,0-1 0,1 0 0,-1 0 0,0 0 0,1 0 0,-1 0 0,1 0 0,-1-1 0,1 1 0,0 0 0,-1-1 0,1 1 0,0-1 0,-1 1 0,4-1 0,33 6 0,0-2 0,0-1 0,64-5 0,-70-4-1365,-16 0-5461</inkml:trace>
  <inkml:trace contextRef="#ctx0" brushRef="#br0" timeOffset="2661.81">340 120 24575,'0'2'0,"0"3"0,0 3 0,0 1 0,0 2 0,0 1 0,0 1 0,0-1 0,0 1 0,0-1 0,0 1 0,0-3-8191</inkml:trace>
  <inkml:trace contextRef="#ctx0" brushRef="#br0" timeOffset="3815.55">87 471 24575,'-1'101'0,"1"-100"0,0 1 0,0-1 0,1 0 0,-1 0 0,0 0 0,1 0 0,-1 0 0,1 0 0,-1 0 0,1 0 0,0-1 0,-1 1 0,1 0 0,0 0 0,0 0 0,0-1 0,-1 1 0,1 0 0,0-1 0,0 1 0,0-1 0,0 1 0,0-1 0,0 1 0,0-1 0,0 0 0,0 1 0,0-1 0,3 0 0,35 2 0,-33-2 0,145-4-1365,-141 4-5461</inkml:trace>
  <inkml:trace contextRef="#ctx0" brushRef="#br0" timeOffset="4487.49">400 484 24575,'0'4'0,"0"3"0,0 5 0,0 3 0,0 2 0,0 0 0,0 0 0,0-1 0,0-1 0,0-2 0,0 0 0,0-1 0,0-2-8191</inkml:trace>
  <inkml:trace contextRef="#ctx0" brushRef="#br0" timeOffset="5193.64">571 387 24575,'2'2'0,"1"5"0,1 5 0,1 5 0,1 3 0,0 1 0,-1 1 0,-2-2 0,1-2 0,0-2 0,-1-1 0,1-4 0,0-1 0,-1-5 0,-1-11 0,0-5-8191</inkml:trace>
  <inkml:trace contextRef="#ctx0" brushRef="#br0" timeOffset="6172.72">630 352 24575,'5'-3'0,"25"-13"0,1 1 0,52-16 0,-57 23 0,-1 0 0,34-6 0,-57 14 0,-1 0 0,1 0 0,-1 0 0,1 0 0,-1 0 0,1 0 0,-1 0 0,1 1 0,-1-1 0,1 0 0,-1 1 0,1-1 0,-1 1 0,0 0 0,1 0 0,-1-1 0,0 1 0,0 0 0,1 0 0,-1 0 0,0 0 0,0 0 0,0 1 0,0-1 0,0 0 0,-1 0 0,1 1 0,0-1 0,-1 0 0,1 1 0,0-1 0,0 3 0,2 6 0,-1 0 0,0 0 0,1 21 0,-2-12 0,2-2-104,3 28-526,2 76-1,-8-111-6195</inkml:trace>
  <inkml:trace contextRef="#ctx0" brushRef="#br0" timeOffset="7838.1">630 568 24575,'67'1'0,"73"-2"0,-133 0-114,1 1 1,-1-1-1,1 0 0,-1-1 0,0 0 1,1 0-1,-1-1 0,0 1 0,0-1 1,-1-1-1,12-6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02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1140 1 24575,'-123'-1'0,"-137"2"0,207 3 0,-1 1 0,1 3 0,1 3 0,-67 21 0,105-26 0,1-1 0,0 1 0,1 1 0,-1 1 0,1-1 0,1 2 0,-1 0 0,2 0 0,-1 1 0,1 0 0,0 1 0,1 0 0,1 1 0,0-1 0,0 2 0,-6 14 0,-8 20 0,3 1 0,2 1 0,-12 55 0,19-68 0,-37 153 0,-30 265 0,76-440 0,-13 130 0,12-116 0,2 1 0,1-1 0,5 29 0,-5-51 0,1-1 0,-1 0 0,1 0 0,0 0 0,1 0 0,-1 0 0,1 0 0,0-1 0,4 6 0,36 36 0,-17-19 0,-11-11 0,-7-6 0,0 0 0,1-1 0,0 1 0,1-2 0,0 0 0,0 0 0,1 0 0,0-1 0,20 8 0,72 26 0,119 29 0,-161-55 0,0-3 0,1-3 0,96 3 0,308-16 0,-419 1 0,0-3 0,60-14 0,91-35 0,-71 19 0,9-6 0,-116 34 0,-1-1 0,0 0 0,-1-1 0,31-24 0,-7 1 0,-3-1 0,-1-2 0,-1-2 0,48-65 0,-69 80 0,-1 0 0,0-1 0,-2-1 0,-1 0 0,-2-1 0,0-1 0,-1 1 0,-2-1 0,-1-1 0,4-33 0,-7 28 0,1-10 0,-1-66 0,-4 94 0,0 0 0,-2 0 0,1 1 0,-2-1 0,0 1 0,-1 0 0,0 0 0,-10-17 0,1 5 0,-1 0 0,-1 2 0,-1 0 0,-1 1 0,-2 1 0,-35-33 0,0 2 0,43 39 0,-1 1 0,0 1 0,-1 0 0,0 1 0,-1 0 0,-19-9 0,-3 1 0,-63-41 0,53 31 0,-2 3 0,0 1 0,-59-20 0,27 11 0,62 25 0,-206-79 0,201 81 17,-1 1 0,0 1 1,0 2-1,0 1 0,-1 0 0,-32 3 0,9 4-512,-1 1 0,-58 16 0,93-18-6331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1:44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 24575,'5'2'0,"0"0"0,1-1 0,-1 1 0,1-1 0,-1 0 0,1-1 0,0 1 0,-1-1 0,7-1 0,7 1 0,627 5 0,-382-7 0,-262 2 0,-1 1 0,1-1 0,-1 0 0,1 0 0,-1 0 0,0-1 0,1 1 0,-1 0 0,1-1 0,-1 1 0,1 0 0,-1-1 0,0 0 0,1 1 0,-1-1 0,0 0 0,0 0 0,1 0 0,-1 1 0,0-1 0,0 0 0,2-3 0,6-4 0,-7 6 0,1 0 0,0 0 0,0 0 0,1 1 0,-1-1 0,0 1 0,0 0 0,1 0 0,-1 0 0,1 0 0,-1 1 0,5-1 0,47 1 0,-36 1 0,35-2 0,47 3 0,-96-1-99,0 0 0,0 1-1,-1-1 1,1 1 0,0 0-1,-1 0 1,1 1 0,-1 0 0,7 4-1,-9-5-272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5:31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0 388 24575,'1'-1'0,"-1"0"0,0-1 0,1 1 0,-1 0 0,1 0 0,-1 0 0,1 0 0,0 0 0,-1 0 0,1 0 0,0 0 0,0 0 0,0 0 0,-1 1 0,1-1 0,0 0 0,2 0 0,19-14 0,-18 13 0,10-5 0,1 0 0,0 1 0,0 0 0,0 1 0,0 1 0,1 1 0,19-2 0,13 0 0,52 3 0,-96 2 0,0 0 0,0 1 0,0-1 0,1 1 0,-1-1 0,0 1 0,0 0 0,0 1 0,-1-1 0,1 1 0,0 0 0,0-1 0,-1 2 0,1-1 0,-1 0 0,6 6 0,-6-5 0,-1 1 0,1 0 0,-1-1 0,1 2 0,-1-1 0,0 0 0,-1 0 0,1 0 0,-1 1 0,0-1 0,0 1 0,0-1 0,0 1 0,-1 7 0,1 17 0,-1 0 0,-2 0 0,-1 0 0,-1 0 0,-1 0 0,-2-1 0,-1 0 0,-20 48 0,16-60-1365</inkml:trace>
  <inkml:trace contextRef="#ctx0" brushRef="#br0" timeOffset="668.62">280 134 24575,'0'20'0,"-5"145"0,2-139 0,0 1 0,-2-1 0,-2-1 0,-10 31 0,-92 184-1365,103-229-5461</inkml:trace>
  <inkml:trace contextRef="#ctx0" brushRef="#br0" timeOffset="1341.72">509 352 24575,'2'0'0,"2"0"0,2 2 0,0 5 0,3 5 0,-2 9 0,2 7 0,-2 1 0,-2 1 0,-2 1 0,2-2 0,-2-4 0,0-3 0,-1-2 0,1-4 0,0-5-8191</inkml:trace>
  <inkml:trace contextRef="#ctx0" brushRef="#br0" timeOffset="2022.66">594 341 24575,'79'-1'0,"83"2"0,-160 0 0,-1-1 0,1 0 0,-1 1 0,1-1 0,-1 1 0,1 0 0,-1-1 0,0 1 0,1 0 0,-1 0 0,0 0 0,0 0 0,1 0 0,-1 0 0,0 0 0,0 1 0,0-1 0,0 0 0,-1 0 0,1 1 0,0-1 0,0 1 0,-1-1 0,1 1 0,-1-1 0,1 1 0,-1-1 0,0 1 0,0-1 0,0 1 0,0-1 0,0 3 0,1 8 0,-1 1 0,0-1 0,-3 14 0,2-12 0,0-6-124,-1 1 0,1-1 0,-1 0 0,0 1 0,-1-1 0,0 0-1,0 0 1,-1 0 0,0-1 0,-5 8 0,2-7-6702</inkml:trace>
  <inkml:trace contextRef="#ctx0" brushRef="#br0" timeOffset="2598.08">618 580 24575,'2'0'0,"4"0"0,6 0 0,3 0 0,1 0 0,1 0 0,1 0 0,-1 0 0,-2 0 0,-1 0 0,0 0 0,-2 0 0,0 0 0,-2 0-8191</inkml:trace>
  <inkml:trace contextRef="#ctx0" brushRef="#br0" timeOffset="3306.48">1258 314 24575,'0'16'0,"-2"-1"0,1 0 0,-2 0 0,0 0 0,-1-1 0,0 1 0,-1-1 0,-1 1 0,0-2 0,-1 1 0,-13 20 0,3-8 0,-36 45 0,43-60 0,-1 0 0,0 0 0,-1-1 0,1 0 0,-26 14 0,26-19-1365,1-1-5461</inkml:trace>
  <inkml:trace contextRef="#ctx0" brushRef="#br0" timeOffset="4055.67">1101 0 24575,'2'1'0,"0"-1"0,1 1 0,-1-1 0,0 1 0,0 0 0,0 0 0,0 0 0,0 0 0,0 0 0,0 0 0,0 0 0,-1 1 0,1-1 0,0 1 0,-1-1 0,1 1 0,-1 0 0,1 0 0,1 3 0,23 44 0,-18-34 0,48 115 0,0-2 0,174 288 0,-195-373 72,-27-34-431,0 1 0,0 0-1,11 20 1</inkml:trace>
  <inkml:trace contextRef="#ctx0" brushRef="#br0" timeOffset="6722.21">1609 157 24575,'2'2'0,"3"3"0,2 3 0,3 1 0,-1 2 0,0-1 0,1 0 0,-2 0 0,1 0 0,-2 1 0,0 1 0,-1-1 0,0-1 0</inkml:trace>
  <inkml:trace contextRef="#ctx0" brushRef="#br0" timeOffset="7157.15">1828 146 24575,'0'2'0,"0"3"0,-2 2 0,-1 3 0,0 1 0,-1-1 0,-2-2 0,-2-1 0</inkml:trace>
  <inkml:trace contextRef="#ctx0" brushRef="#br0" timeOffset="7628.4">1609 254 24575,'8'0'0,"7"0"0,7 0 0,4-2 0,4-1 0,1 0 0,-3 1 0,-5-1 0,-3-1 0,-3 1 0,-3 1 0,-2 0 0,0 2 0,-1-1 0,1 1 0,-1-2 0,-1 0-8191</inkml:trace>
  <inkml:trace contextRef="#ctx0" brushRef="#br0" timeOffset="8215.25">1670 61 24575,'0'0'0,"1"0"0,0 1 0,0-1 0,0 1 0,0-1 0,0 1 0,0-1 0,0 1 0,-1-1 0,1 1 0,0 0 0,0 0 0,-1-1 0,1 1 0,-1 0 0,1 0 0,0 0 0,0 1 0,11 21 0,-9-17 0,3 7 6,-1 0-1,0 0 1,-1 1-1,0-1 1,-1 1-1,-1 0 0,2 18 1,-5 103-235,-1-64-951,2-58-5646</inkml:trace>
  <inkml:trace contextRef="#ctx0" brushRef="#br0" timeOffset="8646.79">1683 291 24575,'0'2'0,"0"3"0,0 5 0,0 2 0,-2 4 0,-3 0 0,-3 1 0,-1-3 0,0-3 0,0-2 0,1-1 0,0-1 0</inkml:trace>
  <inkml:trace contextRef="#ctx0" brushRef="#br0" timeOffset="9021.06">1779 314 24575,'2'0'0,"2"0"0,4 0 0,1 0 0,0 2 0,0 1 0,1 2 0,1 0 0,0 1 0,-2 0-8191</inkml:trace>
  <inkml:trace contextRef="#ctx0" brushRef="#br0" timeOffset="9622.12">1779 473 24575,'-6'7'0,"1"1"0,1-1 0,-1 1 0,1 0 0,1 1 0,-1-1 0,2 1 0,-1-1 0,-1 12 0,-2-1 0,6-16 0,-1-1 0,1 1 0,-1-1 0,1 1 0,0-1 0,0 0 0,0 1 0,0-1 0,1 1 0,-1-1 0,0 1 0,1-1 0,0 0 0,0 1 0,-1-1 0,1 0 0,1 0 0,-1 0 0,0 1 0,0-1 0,1 0 0,0-1 0,2 4 0,4 2 0,0 0 0,1 0 0,0-1 0,12 6 0,3 3 0,15 20 85,-32-29-326,-1 1-1,1-1 0,0 0 0,0-1 1,9 5-1</inkml:trace>
  <inkml:trace contextRef="#ctx0" brushRef="#br0" timeOffset="10152.21">1876 545 24575,'1'0'0,"0"0"0,1 1 0,-1-1 0,0 0 0,0 0 0,0 1 0,0-1 0,0 1 0,0-1 0,0 1 0,0-1 0,-1 1 0,1 0 0,0 0 0,0-1 0,0 1 0,0 0 0,-1 0 0,1 0 0,-1 0 0,1 0 0,0 0 0,-1-1 0,1 2 0,-1-1 0,0 0 0,1 0 0,-1 0 0,0 0 0,0 0 0,0 0 0,0 0 0,1 0 0,-1 0 0,-1 0 0,1 1 0,0-1 0,0 1 0,-1 3 0,1-1 0,-1 1 0,0 0 0,0-1 0,0 0 0,0 1 0,-1-1 0,-3 6 0,-3 1-124,0 0 0,-1 0 0,0-1 0,-1-1 0,0 1 0,0-2-1,-1 1 1,-1-2 0,1 1 0,-23 9 0,23-13-6702</inkml:trace>
  <inkml:trace contextRef="#ctx0" brushRef="#br0" timeOffset="10660.21">1476 605 24575,'230'-19'0,"-36"1"0,-168 18-1365,-16 0-5461</inkml:trace>
  <inkml:trace contextRef="#ctx0" brushRef="#br0" timeOffset="11353.4">2118 123 24575,'2'0'0,"1"4"0,-1 4 0,0 4 0,-2 6 0,-2 3 0,-4 3 0,-3 2 0,-5 1 0,-1-1 0,-1-1 0,1-3 0,-2-1 0,1-3 0,0-5 0,3-2 0</inkml:trace>
  <inkml:trace contextRef="#ctx0" brushRef="#br0" timeOffset="11703.01">1984 328 24575,'2'0'0,"3"0"0,2 0 0,5 0 0,4 0 0,3-2 0,5-1 0,2-2 0,-1 0 0,-2-1 0,-4 0 0,-3 2 0,-2-2 0,-1 2 0,-3 0-8191</inkml:trace>
  <inkml:trace contextRef="#ctx0" brushRef="#br0" timeOffset="12178.62">2251 340 24575,'0'14'0,"-2"0"0,0-1 0,0 1 0,-2 0 0,1-1 0,-2 0 0,-7 17 0,-50 86 0,58-108 0,-1-2-76,1 0 1,-1 0-1,0-1 0,-1 1 0,1-1 0,-1 0 0,0-1 0,0 1 1,0-1-1,-1 0 0,0-1 0,1 0 0,-1 0 0,0 0 1,-1-1-1,1 0 0,-12 2 0,9-3-6750</inkml:trace>
  <inkml:trace contextRef="#ctx0" brushRef="#br0" timeOffset="12681.04">2009 484 24575,'3'1'0,"0"1"0,-1 0 0,1 0 0,-1 0 0,0 0 0,1 0 0,-1 0 0,0 1 0,0-1 0,-1 1 0,1 0 0,0-1 0,0 4 0,2 0 0,28 42 0,2-1 0,74 79 0,-99-116-1365,-2-1-5461</inkml:trace>
  <inkml:trace contextRef="#ctx0" brushRef="#br0" timeOffset="13476.01">2444 363 24575,'0'-2'0,"0"-3"0,0-2 0,2-1 0,5 0 0,5 1 0,5 1 0,1 0 0,0 1 0,-1 2 0,-1 1 0,-2 0 0,-1 2 0,-2-3 0,-2 1 0</inkml:trace>
  <inkml:trace contextRef="#ctx0" brushRef="#br0" timeOffset="14414.57">2517 110 24575,'6'152'0,"0"5"0,-6-112 0,10 73 0,-7-84 0,-1-1 0,-3 38 0,-1-15 0,2-53 9,0-1-1,0 1 1,0 0-1,-1-1 1,1 1 0,-1 0-1,1-1 1,-1 1-1,0-1 1,0 0-1,-1 1 1,1-1-1,-2 3 1,3-5-18,-1 1 1,1-1-1,0 0 0,-1 1 0,1-1 1,-1 1-1,1-1 0,-1 0 0,0 1 1,1-1-1,-1 0 0,1 0 0,-1 1 1,1-1-1,-1 0 0,0 0 0,1 0 1,-1 0-1,0 0 0,1 0 0,-1 0 1,0 0-1,0 0-77,-1-1 1,1 1-1,0-1 1,0 0-1,-1 1 0,1-1 1,0 0-1,0 1 1,0-1-1,0 0 0,0 0 1,0 0-1,0 0 1,-1-2-1,-5-7-6740</inkml:trace>
  <inkml:trace contextRef="#ctx0" brushRef="#br0" timeOffset="14973.14">2324 654 24575,'0'-2'0,"0"-5"0,2-3 0,5-4 0,5-4 0,7-3 0,4-2 0,7 1 0,0 0 0,-1 2 0,-2 4 0,-4 3 0,-7 1 0,-4 4 0,-2 2 0</inkml:trace>
  <inkml:trace contextRef="#ctx0" brushRef="#br0" timeOffset="16021.11">2662 110 24575,'7'0'0,"14"1"0,0-1 0,0-1 0,0-1 0,0-1 0,0 0 0,-1-2 0,22-7 0,-36 9 0,1 1 0,0 0 0,0 0 0,0 1 0,0 0 0,0 0 0,0 0 0,13 2 0,-18-1 0,0 0 0,0 0 0,0 1 0,0-1 0,0 1 0,0 0 0,0-1 0,0 1 0,0 0 0,0 0 0,0 0 0,0 1 0,-1-1 0,1 0 0,-1 1 0,1-1 0,-1 1 0,1-1 0,-1 1 0,0 0 0,1 0 0,-1-1 0,0 1 0,0 0 0,-1 0 0,1 0 0,0 0 0,-1 0 0,1 0 0,-1 0 0,1 0 0,-1 3 0,1 5 9,-1-1-1,0 0 1,-1 0 0,0 0-1,0 0 1,-1 0 0,0 0-1,0 0 1,-5 10-1,-3 3-243,-2 1 0,-13 20 0,11-21-511,9-13-6080</inkml:trace>
  <inkml:trace contextRef="#ctx0" brushRef="#br0" timeOffset="16407.41">2697 352 24575,'3'0'0,"3"0"0,7-2 0,4-3 0,5 0 0,2-2 0,-2 0 0,0 0 0,-2 1 0,-3 1 0,-3 0 0</inkml:trace>
  <inkml:trace contextRef="#ctx0" brushRef="#br0" timeOffset="17421.49">2662 182 24575,'1'25'0,"2"1"0,6 28 0,-4-29 0,-2 0 0,2 30 0,-6-37 0,-1 0 0,0 0 0,-2 0 0,0 0 0,0-1 0,-2 0 0,-11 25 0,14-32 12,0 0 0,1 0-1,0 0 1,-1 16 0,3-19-131,0 0 0,-1-1 1,0 1-1,0 0 0,-1 0 1,0 0-1,0-1 1,0 1-1,-1-1 0,0 0 1,-7 11-1</inkml:trace>
  <inkml:trace contextRef="#ctx0" brushRef="#br0" timeOffset="18167.42">2735 558 24575,'6'-2'0,"6"-1"0,6-1 0,3-3 0,2 0 0,2-1 0,1 2 0,-3 1 0,-3-1 0,-2 1 0,-3 2 0,-1 0 0,-4 0 0,-1-1 0,0 1 0</inkml:trace>
  <inkml:trace contextRef="#ctx0" brushRef="#br0" timeOffset="18744.48">2879 412 24575,'0'2'0,"0"3"0,0 5 0,0 2 0,0 1 0,0 2 0,0-2 0,0 1 0,0-1 0,0 0 0,0-1 0,0 0 0,0 0 0,0 0 0,0-2-8191</inkml:trace>
  <inkml:trace contextRef="#ctx0" brushRef="#br0" timeOffset="19293.89">2819 654 24575,'0'2'0,"-2"1"0,-1 2 0,0 1 0,1 3 0,1 2 0,0 0 0,0 1 0,1 1 0,0-1 0,0 1 0,0-1 0,-2-1 0,-1-2 0</inkml:trace>
  <inkml:trace contextRef="#ctx0" brushRef="#br0" timeOffset="20305.48">2806 678 24575,'1'-1'0,"0"0"0,-1 0 0,1 0 0,0 0 0,-1 0 0,1 0 0,0 0 0,0 0 0,0 0 0,0 1 0,0-1 0,0 0 0,0 1 0,0-1 0,0 0 0,1 0 0,23-10 0,-22 9 0,33-15 0,-22 9 0,1 1 0,0 0 0,19-5 0,-33 12 0,-1 0 0,1 0 0,0 0 0,0-1 0,0 1 0,-1 0 0,1 1 0,0-1 0,0 0 0,-1 0 0,1 0 0,0 0 0,0 0 0,-1 1 0,1-1 0,0 0 0,-1 1 0,1-1 0,0 1 0,-1-1 0,1 1 0,0-1 0,-1 1 0,1-1 0,0 1 0,0 1 0,1 1 0,-1-1 0,0 0 0,0 0 0,0 1 0,0-1 0,0 1 0,0 2 0,2 7 0,-2 0 0,2 19 0,-3-26 0,0 58-1365,0-53-5461</inkml:trace>
  <inkml:trace contextRef="#ctx0" brushRef="#br0" timeOffset="20945.55">2806 798 24575,'3'0'0,"7"-2"0,10-2 0,5-2 0,2-1 0,1 1 0,0-1 0,-1 1 0,-3-1 0,-3 1 0,-4 1 0,-2 2 0,-4 2-8191</inkml:trace>
  <inkml:trace contextRef="#ctx0" brushRef="#br0" timeOffset="21307.31">3351 714 24575,'0'0'-8191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5:05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0 203 24575,'9'0'0,"-1"-1"0,1-1 0,15-4 0,10-2 0,35-1 0,110-2 0,-176 11-124,0 0 0,0 0 0,0 0 0,0-1 0,0 0 0,0 1-1,0-1 1,0 0 0,0 0 0,4-3 0</inkml:trace>
  <inkml:trace contextRef="#ctx0" brushRef="#br0" timeOffset="555.23">182 482 24575,'0'-2'0,"0"-3"0,2-2 0,5-2 0,7-4 0,8 0 0,2 1 0,1 2 0,-2 0 0,-2 3 0,-3 2 0,-5 2-8191</inkml:trace>
  <inkml:trace contextRef="#ctx0" brushRef="#br0" timeOffset="1151.81">242 276 24575,'2'20'0,"0"0"0,1-1 0,1 1 0,10 28 0,-7-26 0,-1 1 0,5 40 0,-10-46-124,0 0 0,-2 0 0,0-1 0,-1 1 0,0 0 0,-2-1-1,0 0 1,-1 0 0,0 0 0,-12 23 0,13-29-6702</inkml:trace>
  <inkml:trace contextRef="#ctx0" brushRef="#br0" timeOffset="1880.99">364 530 24575,'2'-1'0,"0"1"0,1 0 0,-1 0 0,0 0 0,1 0 0,-1 1 0,0-1 0,0 0 0,1 1 0,-1 0 0,0 0 0,0-1 0,0 1 0,0 0 0,0 1 0,0-1 0,0 0 0,0 0 0,0 1 0,-1-1 0,1 1 0,0 0 0,-1 0 0,1-1 0,-1 1 0,0 0 0,0 0 0,0 0 0,0 0 0,0 0 0,1 3 0,7 18 0,-6-15 0,1 1 0,0-1 0,8 14 0,-11-20 0,1 0 0,-1 0 0,1 0 0,0 0 0,0-1 0,0 1 0,0 0 0,0-1 0,0 0 0,0 1 0,0-1 0,0 0 0,1 0 0,-1 0 0,0 0 0,1-1 0,-1 1 0,4 0 0,20 1 0,1 0 0,44-4 0,-61 2 0,-1-2 0,1 1 0,-1-1 0,1-1 0,-1 1 0,0-2 0,0 1 0,0-1 0,0-1 0,14-9 0,-20 11 6,0 0-1,0 0 1,0 0 0,0 0-1,0-1 1,-1 1 0,0-1-1,1 0 1,-1 0-1,-1 1 1,1-2 0,0 1-1,-1 0 1,1-6 0,0-5-176,0 1 0,-1 0 1,-1-15-1,-1 10-601,1-7-6055</inkml:trace>
  <inkml:trace contextRef="#ctx0" brushRef="#br0" timeOffset="2573.86">822 22 24575,'4'-2'0,"2"-3"0,1 0 0,2 0 0,2 1 0,0 4 0,1 3 0,0 2 0,1-1 0,-1 2 0,0 1 0,1 2 0,-3 2 0</inkml:trace>
  <inkml:trace contextRef="#ctx0" brushRef="#br0" timeOffset="2980.68">931 373 24575,'0'-2'0,"0"-3"0,2-1 0,3 4 0,2 1 0,3 3 0</inkml:trace>
  <inkml:trace contextRef="#ctx0" brushRef="#br0" timeOffset="3351.18">1029 614 24575,'0'-4'0,"2"-8"0,1-9 0,2-6 0,1-3 0,3 1 0,-1 4-8191</inkml:trace>
  <inkml:trace contextRef="#ctx0" brushRef="#br0" timeOffset="3941.37">1102 143 24575,'2'0'0,"2"0"0,6 0 0,4 0 0,5 0 0,2-2 0,4-1 0,5-2 0,0-2 0,0-2 0,-3 1 0,-5 1 0,-5 3-8191</inkml:trace>
  <inkml:trace contextRef="#ctx0" brushRef="#br0" timeOffset="4645.01">1319 10 24575,'1'6'0,"-1"-1"0,1 1 0,1 0 0,-1-1 0,1 1 0,3 6 0,5 18 0,-4 4-341,-2 0 0,-1 0-1,-1 43 1,-3-67-6485</inkml:trace>
  <inkml:trace contextRef="#ctx0" brushRef="#br0" timeOffset="5036.55">1295 349 24575,'0'-2'0,"0"-3"0,4-2 0,4-5 0,4-1 0,2-2 0,1 3 0,0 3 0,0 0 0,-4 1 0,0 1 0</inkml:trace>
  <inkml:trace contextRef="#ctx0" brushRef="#br0" timeOffset="5659.2">1416 250 24575,'0'12'0,"0"-1"0,-1 0 0,0 0 0,-1 1 0,-1-1 0,1 0 0,-1 0 0,-1-1 0,-6 13 0,-86 169 0,96-192 0,-1 1 0,1-1 0,0 1 0,0-1 0,-1 0 0,1 1 0,0-1 0,0 1 0,0-1 0,-1 0 0,1 1 0,0-1 0,0 1 0,0-1 0,0 1 0,0-1 0,0 1 0,0-1 0,0 1 0,0-1 0,0 0 0,0 1 0,0-1 0,1 1 0,-1-1 0,0 1 0,0-1 0,0 0 0,0 1 0,1-1 0,-1 1 0,0-1 0,1 1 0,0-1 0,0 1 0,0-1 0,0 0 0,0 1 0,1-1 0,-1 0 0,0 0 0,0 0 0,0 0 0,0 0 0,1 0 0,-1 0 0,1 0 0,46-13 0,-39 10 0,102-30-1365,-101 30-5461</inkml:trace>
  <inkml:trace contextRef="#ctx0" brushRef="#br0" timeOffset="6206.31">1487 421 24575,'0'2'0,"3"5"0,1 3 0,4 4 0,-1 4 0,1 1 0,2-1 0,-2-2 0,0 0 0,-1-2 0,-1-1 0,-3-1 0,1-2 0,0-1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4:40.8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109 411 24575,'2'0'0,"5"0"0,5 0 0,7 0 0,6 0 0,3 0 0,2 0 0,-2 0 0,-2 0 0,-4 0 0,-4 0 0,-3 0 0,-1 0 0,-2 0 0,0 0 0,-1 0 0,0 0 0,-1 0-8191</inkml:trace>
  <inkml:trace contextRef="#ctx0" brushRef="#br0" timeOffset="547.77">254 485 24575,'1'8'0,"0"-1"0,1 0 0,0 1 0,0-1 0,0 0 0,1 0 0,5 10 0,9 25 0,-9-3-273,-2 0 0,-1 0 0,-2 1 0,-2 41 0,-1-66-6553</inkml:trace>
  <inkml:trace contextRef="#ctx0" brushRef="#br0" timeOffset="1027.11">352 750 24575,'2'0'0,"3"0"0,4-2 0,6-1 0,3-1 0,1-1 0,0 1 0,-2 1 0,-1 1 0,-4-1 0,-2-1 0</inkml:trace>
  <inkml:trace contextRef="#ctx0" brushRef="#br0" timeOffset="1576.76">134 714 24575,'2'0'0,"1"2"0,2 5 0,0 3 0,-1 2 0,-1 1 0,-1 1 0,-1 1 0,-1 1 0,1-1 0,-2 0 0,1-1 0,0-1 0,0-1 0,0-1-8191</inkml:trace>
  <inkml:trace contextRef="#ctx0" brushRef="#br0" timeOffset="2280.67">1 896 24575,'548'0'-1365,"-533"0"-5461</inkml:trace>
  <inkml:trace contextRef="#ctx0" brushRef="#br0" timeOffset="2984.23">884 133 24575,'0'2'0,"0"5"0,0 5 0,0 5 0,0 4 0,0 0 0,0-2 0,0-1 0,0-3 0,0-2-8191</inkml:trace>
  <inkml:trace contextRef="#ctx0" brushRef="#br0" timeOffset="3495.88">727 218 24575,'0'2'0,"2"3"0,1 2 0,-1 3 0,2-2 0,1 2 0,0-1 0,1 2 0,0-2 0,0 0 0,0-2 0</inkml:trace>
  <inkml:trace contextRef="#ctx0" brushRef="#br0" timeOffset="4227.92">1053 218 24575,'3'0'0,"-1"2"0,1 3 0,-1 4 0,0 3 0,-1 2 0,-1 0 0,0 0 0,0-1 0,-2 1 0,-1-2 0,-2-1 0,0-2 0,-1-1 0,-2-1 0,-1 1 0</inkml:trace>
  <inkml:trace contextRef="#ctx0" brushRef="#br0" timeOffset="4793.29">617 364 24575,'0'-2'0,"2"-1"0,3 3 0,0 2 0,2 4 0,-1 3 0,-1 1 0,1 0 0,-1 0 0,-1 0 0,-2 0 0</inkml:trace>
  <inkml:trace contextRef="#ctx0" brushRef="#br0" timeOffset="5493.63">702 364 24575,'43'1'0,"3"0"0,1-2 0,0-3 0,51-9 0,-63 8 0,1 1 0,0 2 0,54 3 0,-21 1 0,-67-2 0,0-1 0,1 2 0,-1-1 0,0 0 0,1 0 0,-1 1 0,0-1 0,1 1 0,-1 0 0,0 0 0,0 0 0,0 0 0,0 0 0,0 0 0,0 0 0,0 1 0,0-1 0,0 1 0,0 0 0,-1-1 0,1 1 0,1 2 0,-2-1 0,1 0 0,-1 0 0,0 0 0,0 0 0,0 0 0,-1 0 0,1 0 0,-1 0 0,0 0 0,0 1 0,0-1 0,0 0 0,0 0 0,-1 0 0,1 0 0,-2 5 0,-1-2 0,1 1 0,-1-1 0,0 0 0,0-1 0,-1 1 0,0-1 0,0 1 0,0-1 0,-1 0 0,1-1 0,-1 1 0,-1-1 0,-10 8 0,0-2 0,-1 0 0,-1-1 0,-27 10 0,39-17-273,0 0 0,-1 0 0,1-1 0,-11 2 0,7-3-6553</inkml:trace>
  <inkml:trace contextRef="#ctx0" brushRef="#br0" timeOffset="6021.74">787 435 24575,'3'0'0,"1"0"0,2 2 0,0 3 0,1 3 0,-2 1 0,-2 2 0,-1 1 0,2 1 0,-1-1 0,-1 1 0,0-1 0,-1-1-8191</inkml:trace>
  <inkml:trace contextRef="#ctx0" brushRef="#br0" timeOffset="6492.65">834 471 24575,'71'-7'0,"-52"5"0,-1 0 0,34 1 0,-51 1 0,0 0 0,0 0 0,0 0 0,0 0 0,0 0 0,0 1 0,0-1 0,0 0 0,0 1 0,0-1 0,0 1 0,0-1 0,0 1 0,-1-1 0,1 1 0,0 0 0,0-1 0,0 1 0,-1 0 0,1 0 0,0-1 0,-1 1 0,1 0 0,-1 0 0,1 0 0,-1 0 0,1 0 0,-1 0 0,0 0 0,1 0 0,-1 0 0,0 0 0,0 0 0,0 0 0,1 0 0,-1 0 0,0 0 0,-1 0 0,1 1 0,0 1 0,-1-1 0,1 1 0,-1-1 0,0 1 0,1-1 0,-1 1 0,0-1 0,-1 0 0,1 0 0,0 1 0,-1-1 0,1 0 0,-1 0 0,0 0 0,-2 2 0,-4 1 17,1 0 0,-1-1 1,-1 1-1,1-2 0,-1 1 0,-13 3 0,-55 10-1502,58-14-5341</inkml:trace>
  <inkml:trace contextRef="#ctx0" brushRef="#br0" timeOffset="6851.44">774 582 24575,'0'-2'0,"2"-1"0,5 0 0,3 1 0,2 0 0,1 2 0,1-1 0,1 1 0,1 0 0,0 0 0,-4 0-8191</inkml:trace>
  <inkml:trace contextRef="#ctx0" brushRef="#br0" timeOffset="7286.32">653 606 24575,'2'0'0,"3"2"0,3 3 0,-1 2 0,-1 3 0,1 1 0,1 1 0,-2 2 0,0 1 0,-2 1 0,-2 0 0,-1 1 0,-1-1 0,0-1 0,0-1 0,0-3-8191</inkml:trace>
  <inkml:trace contextRef="#ctx0" brushRef="#br0" timeOffset="7880.81">810 677 24575,'42'-2'0,"-1"-1"0,1-3 0,54-14 0,-93 19 0,0 0 0,-1 0 0,1 1 0,-1 0 0,1-1 0,0 1 0,0 0 0,-1 0 0,1 1 0,0-1 0,-1 0 0,1 1 0,-1 0 0,1-1 0,-1 1 0,1 0 0,-1 0 0,1 1 0,2 1 0,-3-1 0,0 0 0,-1 0 0,1 0 0,-1 0 0,1 0 0,-1 0 0,0 1 0,0-1 0,0 0 0,0 1 0,0-1 0,-1 1 0,1-1 0,-1 1 0,0-1 0,0 1 0,0 0 0,0-1 0,0 1 0,0 2 0,-1 1 0,-1 0 0,1 1 0,-1-1 0,0 0 0,0 0 0,0-1 0,-1 1 0,-4 7 0,-34 44 0,15-21 0,25-34-105,0 0 0,-1 0 0,1 0 0,-1 0 0,0 0 0,0-1 0,0 1 0,0 0 0,0-1 0,0 1 0,0-1 0,-2 1 0,-5 1-6721</inkml:trace>
  <inkml:trace contextRef="#ctx0" brushRef="#br0" timeOffset="8524.23">872 592 24575,'0'0'0,"1"1"0,-1-1 0,1 0 0,0 1 0,-1-1 0,1 1 0,-1-1 0,0 1 0,1-1 0,-1 1 0,1-1 0,-1 1 0,0-1 0,1 1 0,-1 0 0,0-1 0,0 1 0,1-1 0,-1 1 0,0 0 0,0-1 0,0 1 0,0 0 0,0 0 0,3 21 0,-3-19 0,2 43 0,-2 0 0,-3 0 0,-1 0 0,-16 71 0,19-113-41,-7 33-621,-6 73 0</inkml:trace>
  <inkml:trace contextRef="#ctx0" brushRef="#br0" timeOffset="9424.16">1440 388 24575,'0'2'0,"-2"1"0,0 2 0,-3 1 0,0 3 0,-1 4 0,-2 3 0,1 2 0,-1-1 0,-1-1 0,-1-3 0,2-2 0,-1-1 0,1 1 0,1-3 0</inkml:trace>
  <inkml:trace contextRef="#ctx0" brushRef="#br0" timeOffset="10008.91">1465 301 24575,'2'0'0,"3"0"0,2 0 0,5 0 0,1 0 0,2 0 0,-1 0 0,-2 2 0,-3 3 0,-1 1 0,0 1 0,0-1 0,0 1 0,0 1 0,1 0 0,0-2 0,0 0 0</inkml:trace>
  <inkml:trace contextRef="#ctx0" brushRef="#br0" timeOffset="10728.6">1488 110 24575,'12'158'0,"0"-14"0,-21 186 0,6-268 81,3-54-502,0-11-604,0-10-5801</inkml:trace>
  <inkml:trace contextRef="#ctx0" brushRef="#br0" timeOffset="11374.92">1681 194 24575,'0'-2'0,"2"-1"0,5-2 0,8 0 0,4-1 0,4-2 0,2-1 0,-1-2 0,-1 2 0,-2 2 0,-4 0 0,-6 1-8191</inkml:trace>
  <inkml:trace contextRef="#ctx0" brushRef="#br0" timeOffset="11844.93">1730 278 24575,'4'0'0,"6"0"0,4 0 0,5 0 0,5-2 0,1-1 0,-2-1 0,-4-1 0,-3 1-8191</inkml:trace>
  <inkml:trace contextRef="#ctx0" brushRef="#br0" timeOffset="12418.03">1779 1 24575,'7'16'0,"0"1"0,-1 0 0,-1 0 0,-1 1 0,0-1 0,1 34 0,-4 112 0,-4-76 0,3-76-1365,0-1-5461</inkml:trace>
  <inkml:trace contextRef="#ctx0" brushRef="#br0" timeOffset="12888.26">1670 461 24575,'2'0'0,"4"0"0,8-2 0,10-3 0,7-2 0,8-3 0,4-1 0,1-1 0,-4 2 0,-5 0 0,-8 2 0,-5 2 0,-6 3 0,-4 1-8191</inkml:trace>
  <inkml:trace contextRef="#ctx0" brushRef="#br0" timeOffset="13410.82">1742 581 24575,'0'304'-1365,"0"-293"-5461</inkml:trace>
  <inkml:trace contextRef="#ctx0" brushRef="#br0" timeOffset="14375.61">1779 593 24575,'8'-8'0,"1"1"0,-1 0 0,1 0 0,1 1 0,-1 0 0,1 1 0,0 0 0,0 0 0,1 1 0,-1 1 0,1 0 0,0 0 0,0 1 0,0 0 0,0 1 0,0 0 0,1 1 0,-1 0 0,14 2 0,-23-1 0,-1-1 0,1 1 0,-1-1 0,1 1 0,-1 0 0,1 0 0,-1-1 0,1 1 0,-1 0 0,0 0 0,0 0 0,1 1 0,-1-1 0,0 0 0,0 0 0,0 1 0,0-1 0,-1 0 0,1 1 0,0-1 0,0 1 0,-1-1 0,1 1 0,-1-1 0,0 1 0,1 2 0,1 7 0,0 0 0,0 19 0,-1-21 0,1 28 0,-2-1 0,-1 1 0,-1-1 0,-3 1 0,-13 55 0,11-57 0,5-24 0,0 0 0,-1-1 0,0 1 0,-7 14 0,10-25 3,0 1 1,0-1-1,0 0 0,0 1 0,-1-1 0,1 0 0,0 1 0,0-1 1,0 0-1,-1 1 0,1-1 0,0 0 0,-1 1 0,1-1 0,0 0 1,-1 0-1,1 1 0,0-1 0,-1 0 0,1 0 0,-1 0 1,1 1-1,0-1 0,-1 0 0,1 0 0,-1 0 0,1 0 0,0 0 1,-1 0-1,1 0 0,-1 0 0,1 0 0,-1 0 0,1 0 0,-1 0 1,-10-12-1483,6 2-5347</inkml:trace>
  <inkml:trace contextRef="#ctx0" brushRef="#br0" timeOffset="14967.34">1827 690 24575,'2'0'0,"4"0"0,7-2 0,4-1 0,1-2 0,0 0 0,-1-1 0,-3 0-8191</inkml:trace>
  <inkml:trace contextRef="#ctx0" brushRef="#br0" timeOffset="15535.56">1790 738 24575,'2'0'0,"5"0"0,8 0 0,4 0 0,4 0 0,0 0 0,0 0 0,-1 0 0,-4 0 0,-1 0 0,-3 0 0,-2 0-8191</inkml:trace>
  <inkml:trace contextRef="#ctx0" brushRef="#br0" timeOffset="16655.08">2298 267 24575,'2'0'0,"3"2"0,3 3 0,-1 2 0,1 1 0,-1 0 0</inkml:trace>
  <inkml:trace contextRef="#ctx0" brushRef="#br0" timeOffset="17181.3">2323 739 24575,'3'0'0,"-1"-4"0,3-6 0,0-5 0,1-6 0,2-7 0,1-6 0,2-1 0,-2 1 0,1 3 0,-1 4 0,2 5 0,-3 4 0,1 5 0</inkml:trace>
  <inkml:trace contextRef="#ctx0" brushRef="#br0" timeOffset="17637.56">2505 230 24575,'0'-2'0,"2"-1"0,3 0 0,2 3 0,3 4 0,-1 2 0,0 1 0,1 1 0,-2 2 0,0-2 0,-1 0 0,-2 2 0,1-2 0</inkml:trace>
  <inkml:trace contextRef="#ctx0" brushRef="#br0" timeOffset="18294.49">2577 109 24575,'3'-1'0,"0"1"0,-1-1 0,1 0 0,-1 0 0,1 0 0,-1 0 0,5-3 0,11-4 0,20-2 0,1 3 0,71-6 0,-108 13 0,-1-1 0,0 1 0,1 0 0,-1 0 0,1 0 0,-1 1 0,0-1 0,1 0 0,-1 0 0,0 1 0,1-1 0,-1 1 0,0-1 0,0 1 0,1 0 0,-1-1 0,0 1 0,0 0 0,0 0 0,0 0 0,0 0 0,0 0 0,0 0 0,0 0 0,0 0 0,0 0 0,-1 0 0,1 0 0,1 2 0,-1 2 0,0 0 0,0 0 0,-1 0 0,1 0 0,-1 0 0,0 0 0,-1 6 0,0-2 0,0-1 0,0 1 0,-1-1 0,0 1 0,-1-1 0,0 0 0,-8 15 0,-1-2 0,-23 28 0,24-34 0,1 1-64,8-13-29,1 0 0,-1-1 0,1 1 0,-1-1 0,0 1 0,0-1 0,0 0 1,-1 0-1,1 0 0,0 0 0,-1 0 0,1-1 0,-5 3 0,-2 0-6733</inkml:trace>
  <inkml:trace contextRef="#ctx0" brushRef="#br0" timeOffset="18654.73">2541 351 24575,'6'0'0,"8"0"0,8-2 0,6-1 0,7-2 0,2-1 0,-2-1 0,-5 1 0,-7 0 0,-7 1-8191</inkml:trace>
  <inkml:trace contextRef="#ctx0" brushRef="#br0" timeOffset="19104.72">2649 352 24575,'0'12'0,"-1"1"0,-1-1 0,1 1 0,-2-1 0,0 0 0,0 0 0,-11 23 0,5-16 0,-2-1 0,0 0 0,-25 31 0,22-31-1365</inkml:trace>
  <inkml:trace contextRef="#ctx0" brushRef="#br0" timeOffset="19885.34">2735 411 24575,'0'1'0,"1"-1"0,0 0 0,-1 1 0,1-1 0,-1 1 0,1-1 0,-1 1 0,1-1 0,-1 1 0,0-1 0,1 1 0,-1 0 0,0-1 0,1 1 0,-1 0 0,0-1 0,0 1 0,1-1 0,-1 1 0,0 0 0,0 0 0,0-1 0,0 1 0,0 0 0,2 22 0,-2-20 0,0 18 0,-1 0 0,0 0 0,-8 30 0,4-23 0,-2 32 0,6-35 0,0-12 0,0 0 0,1 0 0,0 0 0,1 0 0,4 19 0,-4-30 0,0 0 0,0 0 0,0 0 0,0 0 0,0 0 0,1 0 0,-1-1 0,0 1 0,1 0 0,0-1 0,-1 1 0,1-1 0,0 1 0,0-1 0,0 0 0,0 0 0,0 0 0,0 0 0,0 0 0,0 0 0,1 0 0,-1-1 0,0 1 0,5-1 0,-5 1 0,0-1 0,-1 0 0,1 0 0,0 0 0,0 0 0,0 0 0,0-1 0,-1 1 0,1-1 0,0 1 0,0-1 0,-1 1 0,1-1 0,0 0 0,-1 0 0,1 0 0,0 0 0,-1 0 0,0 0 0,1-1 0,-1 1 0,0 0 0,1-1 0,-1 1 0,0-1 0,0 1 0,0-1 0,0 1 0,0-1 0,0-3 0,3-8-341,-1-1 0,-1 0-1,2-21 1,-4 19-6485</inkml:trace>
  <inkml:trace contextRef="#ctx0" brushRef="#br0" timeOffset="20768.37">2989 133 24575,'2'0'0,"5"0"0,7 0 0,8 0 0,10 0 0,12 0 0,11 0 0,2 0 0,0 2 0,-4 1 0,-9-1 0,-7 1 0,-9-2 0,-8 0-8191</inkml:trace>
  <inkml:trace contextRef="#ctx0" brushRef="#br0" timeOffset="21293.81">3217 195 24575,'13'384'0,"-13"-179"-1365,0-193-5461</inkml:trace>
  <inkml:trace contextRef="#ctx0" brushRef="#br0" timeOffset="21850.12">3231 520 24575,'4'0'0,"5"0"0,6 0 0,2 2 0,2 1 0,0-1 0,-1 1 0,-1-2 0,-2 0 0,-2-1 0,0 1 0,-1-1 0,0-1 0,0 1 0,-3 0-8191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560 1 24575,'-27'1'0,"-28"5"0,15-1 0,-93 21 0,123-24 0,1 1 0,-1 0 0,1 1 0,0 0 0,0 0 0,0 1 0,-15 11 0,19-12 0,0 0 0,1 1 0,-1-1 0,1 1 0,0 0 0,0 0 0,1 1 0,-1-1 0,1 1 0,1-1 0,-1 1 0,1 0 0,-3 8 0,-41 213 0,35-177 0,-8 98 0,15-123 0,0 0 0,-2 0 0,-1-1 0,-10 27 0,5-19 0,-10 49 0,13-11 0,3-1 0,7 128 0,1-82 0,3 0 0,31 167 0,-8-81 0,-15-118 0,3-2 0,36 109 0,-30-123 0,26 87 0,-45-144 0,1-1 0,0 1 0,0-1 0,1 0 0,0 0 0,1 0 0,0-1 0,0 0 0,12 12 0,7 3 0,43 32 0,-40-34 0,-18-14 0,0-1 0,0-1 0,0 1 0,1-1 0,0-1 0,0 0 0,0-1 0,0 0 0,1-1 0,16 2 0,15-1 0,65-4 0,-41-1 0,42 4 0,118-4 0,-168-3 0,28-1 0,-81 6 0,21 1 0,1-2 0,0 0 0,-1-2 0,48-10 0,-60 9 0,0 2 0,23-3 0,-26 5 0,-1-1 0,1-1 0,-1 0 0,1-1 0,19-7 0,-22 7 0,-1 0 0,1 1 0,0 0 0,0 0 0,0 1 0,0 0 0,11 1 0,7-2 0,-26 2 0,1 0 0,0 0 0,0-1 0,0 0 0,-1 1 0,1-1 0,0 0 0,-1 1 0,1-1 0,-1 0 0,1 0 0,-1-1 0,1 1 0,-1 0 0,0 0 0,1-1 0,-1 1 0,0-1 0,0 1 0,0-1 0,0 1 0,0-1 0,0 1 0,-1-1 0,1 0 0,-1 0 0,1 1 0,-1-1 0,1 0 0,-1-3 0,1-8 0,0 1 0,0-1 0,-3-19 0,0 10 0,2 13 0,-10-172 0,5 140 0,-12-80 0,9 85 0,-14-97 0,18 111 0,-11-41 0,-2-8 0,5-14 0,8 39 0,-4-68 0,10 69 0,2 0 0,2 0 0,21-79 0,-20 94 0,1-30 0,4-15 0,2 0 0,4-79 0,-6 71 0,-7 55 0,-1-1 0,0-32 0,-5-268 0,0 318 0,-1 0 0,0-1 0,0 1 0,-1 0 0,-7-17 0,-5-21 0,7 13 0,4 14 0,-1 1 0,-12-33 0,12 42 0,-1 0 0,-1 1 0,0 0 0,-1 1 0,0-1 0,0 1 0,-1 1 0,-20-17 0,26 24 0,0 1 0,0-1 0,-1 1 0,1-1 0,-1 1 0,1 0 0,-1 1 0,0-1 0,1 1 0,-6-1 0,-41 3 0,23-1 0,-47-1 0,-129 8 0,76-1 0,9-2 0,24 0 0,65-5 0,1 1 0,0 2 0,-42 9 0,53-9 0,-1 0 0,1-1 0,-27-1 0,23 0 0,-38 4 0,-18 8-1365,69-11-5461</inkml:trace>
  <inkml:trace contextRef="#ctx0" brushRef="#br0" timeOffset="1590.9">1769 1113 24575,'14'-2'0,"-1"0"0,1-1 0,-1 0 0,24-10 0,76-33 0,-62 25 0,164-77 0,-201 91-170,0 0-1,0 2 0,0-1 1,0 2-1,1 0 0,0 1 1,29-3-1,-31 5-6655</inkml:trace>
  <inkml:trace contextRef="#ctx0" brushRef="#br0" timeOffset="2680.79">2264 725 24575,'14'2'0,"1"0"0,-1 0 0,0 2 0,0 0 0,-1 0 0,1 2 0,-1-1 0,23 14 0,37 15 0,-66-32 0,-1 1 0,1 0 0,0 0 0,-1 0 0,1 1 0,-1 0 0,0 0 0,9 9 0,-13-10 0,0-1 0,0 0 0,0 1 0,-1 0 0,1-1 0,-1 1 0,0 0 0,0 0 0,0 0 0,0 0 0,0 0 0,0 0 0,-1 0 0,0 0 0,1 0 0,-1 0 0,0 0 0,0 0 0,-1 0 0,1 0 0,-1 0 0,0 0 0,-1 4 0,0-1-3,0 0-1,-1 0 1,0 0-1,0 0 1,0 0-1,-1 0 1,0-1-1,-7 7 1,-40 35 148,38-36-515,0 0 1,1 0-1,-11 15 0</inkml:trace>
  <inkml:trace contextRef="#ctx0" brushRef="#br0" timeOffset="4885.1">2701 725 24575,'1'1'0,"-1"-1"0,1 1 0,-1 0 0,1-1 0,-1 1 0,1-1 0,-1 1 0,1 0 0,-1-1 0,1 0 0,0 1 0,-1-1 0,1 1 0,0-1 0,-1 0 0,1 1 0,0-1 0,0 0 0,-1 0 0,1 0 0,0 1 0,1-1 0,23 4 0,-23-4 0,331 19 0,-242-17 0,-29-3 0,-36 0 0,0 1 0,44 6 0,-66-5 0,0 1 0,-1-1 0,1 1 0,-1 0 0,1 0 0,-1 0 0,0 0 0,0 0 0,0 1 0,0-1 0,0 1 0,0 0 0,-1 0 0,0 0 0,1 0 0,-1 1 0,0-1 0,0 0 0,-1 1 0,3 6 0,1 4 0,0 0 0,-1 1 0,4 29 0,-6-14 0,-1 1 0,-1 0 0,-2 0 0,0-1 0,-3 1 0,0-1 0,-2 0 0,-2 0 0,0-1 0,-21 43 0,27-64 0,-1-1 0,0 0 0,0 0 0,-1 0 0,0-1 0,0 1 0,0-1 0,-9 7 0,12-11 0,0-1 0,0 1 0,0-1 0,0 0 0,0 0 0,0 0 0,-1 0 0,1 0 0,0-1 0,-1 1 0,1-1 0,0 1 0,-1-1 0,1 0 0,0 0 0,-1 0 0,1 0 0,-1 0 0,1-1 0,0 1 0,-1-1 0,1 1 0,0-1 0,0 0 0,-1 0 0,1 0 0,0 0 0,0 0 0,0-1 0,0 1 0,0 0 0,-2-3 0,-4-3-341,0-1 0,0 1-1,-7-11 1</inkml:trace>
  <inkml:trace contextRef="#ctx0" brushRef="#br0" timeOffset="5776.81">3101 411 24575,'1'85'0,"-5"109"0,1-174 0,0 0 0,-2-1 0,0 1 0,-9 20 0,-37 73 0,40-89 0,-4 8 0,1-2 0,0 1 0,-3-2 0,-27 40 0,15-40-1365</inkml:trace>
  <inkml:trace contextRef="#ctx0" brushRef="#br0" timeOffset="6526.34">2905 460 24575,'0'-2'0,"0"1"0,2 3 0,3 4 0,0 2 0,2 4 0,1 2 0,0 1 0,0-1 0,1 1 0,-1-2 0,0 0 0,-1-2-8191</inkml:trace>
  <inkml:trace contextRef="#ctx0" brushRef="#br0" timeOffset="7350.65">3171 991 24575,'2'0'0,"3"0"0,2 0 0,1 2 0,0 1 0,-1 2 0,1-1 0,-2 3 0,-1 0 0,0 1 0,0 0 0</inkml:trace>
  <inkml:trace contextRef="#ctx0" brushRef="#br0" timeOffset="8052.54">3727 315 24575,'2'2'0,"3"5"0,3 5 0,-1 3 0,1 2 0,2 2 0,0 0 0,-1 0 0,-2-1 0,0-5 0,-2-1 0,-1-1 0,-2-1 0</inkml:trace>
  <inkml:trace contextRef="#ctx0" brushRef="#br0" timeOffset="8551.71">3584 509 24575,'0'2'0,"0"2"0,0 6 0,0 2 0,0 2 0,0 2 0,0 0 0,0 2 0,0 0 0,-2-1 0,-1-1 0,-1-2 0,-3-3 0,0-1 0</inkml:trace>
  <inkml:trace contextRef="#ctx0" brushRef="#br0" timeOffset="9329.19">3583 629 24575,'42'-8'0,"-17"2"0,326-62 0,-322 62 0,0 1 0,0 2 0,0 0 0,1 3 0,38 3 0,-66-3 0,0 0 0,0 1 0,-1 0 0,1-1 0,0 1 0,0 0 0,-1 0 0,1 0 0,-1 0 0,1 0 0,-1 0 0,1 0 0,-1 1 0,0-1 0,1 1 0,-1-1 0,0 1 0,0-1 0,0 1 0,0 0 0,0-1 0,0 1 0,-1 0 0,1 0 0,-1-1 0,1 1 0,-1 0 0,0 0 0,1 0 0,-1 3 0,1 7 0,-1 1 0,0 0 0,-3 18 0,2-21 0,1-4-80,-1-1 0,1 1-1,-1-1 1,0 1 0,-1-1-1,0 0 1,1 1 0,-2-1-1,1 0 1,0 0 0,-1-1 0,0 1-1,0 0 1,-1-1 0,1 0-1,-5 5 1,-3-2-6746</inkml:trace>
  <inkml:trace contextRef="#ctx0" brushRef="#br0" timeOffset="9828.29">3873 762 24575,'-2'2'0,"-3"3"0,-5 5 0,-2 2 0,-4 3 0,-3 2 0,2 0 0,2-4 0,1-3 0,1-3 0,2-4-8191</inkml:trace>
  <inkml:trace contextRef="#ctx0" brushRef="#br0" timeOffset="10312.03">4018 785 24575,'2'0'0,"3"0"0,3 2 0,1 3 0,2 3 0,-1 1 0,0 0 0,-2 0 0,0-1 0,-2 0 0,1 0 0,-2 2 0</inkml:trace>
  <inkml:trace contextRef="#ctx0" brushRef="#br0" timeOffset="10703.47">3824 1004 24575,'4'0'0,"6"0"0,7 0 0,4 0 0,4 0 0,-1 0 0,0 0 0,-3 0 0,-2 0 0,-5 0-8191</inkml:trace>
  <inkml:trace contextRef="#ctx0" brushRef="#br0" timeOffset="11126.67">3981 1051 24575,'0'3'0,"0"1"0,0 4 0,0 1 0,0 2 0,0 1 0,0 1 0,0-1 0,0 1 0,0-1 0,0 1 0,0-1 0,0 0 0,0 1 0,0-1 0,0 0 0,-2-2 0</inkml:trace>
  <inkml:trace contextRef="#ctx0" brushRef="#br0" timeOffset="11718.15">3849 1320 24575,'2'0'0,"7"0"0,6 0 0,7-5 0,5 0 0,3-2 0,0 0 0,-1 1 0,-3 2 0,-4 2 0,-4 0 0,-3 2 0,-2 0 0,0 0 0,-2 0 0,0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57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24575,'2'2'0,"1"-1"0,-1 1 0,1 0 0,-1-1 0,1 0 0,0 0 0,0 0 0,-1 0 0,1 0 0,0 0 0,4 0 0,1 1 0,43 12 0,88 12 0,-74-15 0,64 3 0,-41-7 0,527 25 0,1047-32 0,-1608-2 0,98-16 0,97-11 0,-129 16 0,-63 8 0,46-1 0,99-3 0,17-3 0,-187 10 0,211-11 0,27 4 0,19 4 0,-164 7 0,-86-3 0,-19 0 0,1 1 0,0 1 0,0 1 0,23 4 0,94 20 0,-93-20 0,-1 2 0,63 20 0,-59-13 0,-37-13 0,0 1 0,-1 1 0,1-1 0,-1 2 0,0-1 0,0 2 0,0-1 0,0 1 0,9 8 0,5 4 0,-20-16 0,0 1 0,0 0 0,0-1 0,0 1 0,-1 1 0,0-1 0,1 0 0,3 7 0,22 31 0,-20-29 0,0 0 0,-1 1 0,13 25 0,-19-28 0,0 1 0,0-1 0,-1 1 0,0 0 0,0 0 0,-2-1 0,-1 17 0,0 11 0,2-30 0,0-1 0,0 0 0,-1 0 0,-3 13 0,3-17 0,0 0 0,0 0 0,-1 1 0,0-1 0,1-1 0,-1 1 0,0 0 0,-1 0 0,1-1 0,0 1 0,-1-1 0,-3 3 0,-16 14-455,1 0 0,-27 33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50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0 24575,'-1'7'0,"0"-1"0,0 1 0,-1-1 0,0 0 0,0 0 0,0 0 0,-1 0 0,-6 11 0,-9 24 0,12-15 0,0 0 0,2 0 0,-1 36 0,5 80 0,1-59 0,0-74 0,-1 1 0,1-1 0,1 0 0,0 0 0,0 1 0,0-1 0,1-1 0,1 1 0,0 0 0,0-1 0,10 15 0,-11-18 0,0-1 0,1 1 0,0-1 0,0 0 0,0 0 0,0 0 0,1-1 0,0 1 0,-1-1 0,1 0 0,0-1 0,1 1 0,-1-1 0,0 0 0,1 0 0,-1-1 0,1 1 0,-1-1 0,1-1 0,7 1 0,-1-1-116,0 1-197,-1-1 1,0-1 0,16-2 0,-17 0-6514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46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24575,'1652'0'0,"-1426"13"0,-7-1 0,375-12 0,-406 12 0,-104-13 0,206 9 0,-97-2 0,6 0 0,-110 0 0,90-5 0,-74-3 0,-64 0 0,51-8 0,-50 4 0,43-1 0,242-17 0,24 0 0,-127 12 0,-23 3 0,-60 7 0,-2 1 0,-103-6-1365,-26 5-5461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42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24575,'31'1'0,"52"10"0,-54-6 0,0-1 0,32-1 0,132-2-362,100 5-5356,-98-1 5014,204 0 704,158 4 0,-541-8 2184,1 1 0,26 7 0,-29-6-2126,0 0 0,1-1 0,22 1 0,671-4-58,-404 1 0,-199-6 0,7 0 0,108-8 0,-93 3 0,45-11-1365,-161 21-5461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43:32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37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5905 24575,'152'2'0,"162"-4"0,-118-19 0,-164 17 0,289-35 0,-220 26 0,355-52 0,-391 54 0,263-59 0,-188 33 0,143-45 0,-198 50 0,0-4 0,90-54 0,358-239 0,-462 281 0,-3-2 0,-2-4 0,112-117 0,94-156 0,-214 246 0,-3-3 0,56-115 0,-54 78 0,-5-3 0,-5-2 0,54-240 0,-51 60 0,11-377 0,-34 345 0,6-207 0,-32 403 0,-3-145 0,-2 259 0,0 0 0,-2 0 0,-1 1 0,-2 0 0,-15-35 0,-5-21 0,21 63 0,0 0 0,-1 1 0,-1 0 0,-1 1 0,0 0 0,-2 0 0,-19-21 0,-114-104 0,51 56 0,2 5 0,91 80 0,-54-53 0,53 52-97,1 0-1,-1 0 1,1 1-1,-1-2 1,1 1-1,0 0 1,0 0-1,1-1 1,-1 1-1,1-1 1,-1 1-1,1-1 0,-1-6 1,1-1-6729</inkml:trace>
  <inkml:trace contextRef="#ctx0" brushRef="#br0" timeOffset="1715.2">3582 304 24575,'1'0'0,"0"-1"0,0 1 0,0-1 0,0 1 0,0-1 0,0 0 0,0 1 0,0-1 0,0 0 0,-1 1 0,1-1 0,0 0 0,0 0 0,-1 0 0,1 0 0,0 0 0,0-2 0,12-22 0,-9 19 0,15-35 0,-13 26 0,2 0 0,-1 1 0,15-20 0,1 1 0,-15 21 0,0 0 0,1 1 0,14-14 0,-7 8 0,-15 15 0,1-1 0,0 1 0,0 0 0,-1 0 0,1 0 0,0 1 0,1-1 0,-1 0 0,0 1 0,0-1 0,1 1 0,-1 0 0,1 0 0,-1 0 0,1 0 0,-1 0 0,1 1 0,0-1 0,3 0 0,107 1 0,-50 2 0,-46-1 0,-1 1 0,0 1 0,0 0 0,0 1 0,-1 1 0,18 7 0,-17-5 0,1-1 0,0-1 0,0-1 0,35 5 0,-1 0-1365,-43-8-5461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2:5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247 584 24575,'47'-2'0,"54"-10"0,-34 3 0,-5 2 0,199-13 0,403 21 0,-518 11 0,-10 1 0,91-9 0,243 3 0,-137 3 0,-28-5 0,-171-7 0,-109 2 0,4-1 0,-1 1 0,0 2 0,0 1 0,32 7 0,-37-5 0,-1-2 0,1 0 0,0-2 0,26-1 0,-19 0 0,48 5 0,-70-3 0,-1-1 0,1 0 0,-1-1 0,1 0 0,13-1 0,-19 0 0,1 0 0,0 0 0,0 0 0,0 0 0,-1 0 0,1 0 0,-1-1 0,1 1 0,-1-1 0,1 0 0,-1 0 0,0 1 0,0-2 0,0 1 0,0 0 0,0 0 0,2-5 0,2-3 0,-1-1 0,0 0 0,0 0 0,-1-1 0,-1 1 0,0-1 0,0 0 0,1-17 0,-1-101 0,-3 99 0,-1 15 0,-1 0 0,-1 0 0,0 1 0,-1-1 0,-7-18 0,0 2 0,9 25 0,-1 0 0,0 1 0,-1-1 0,1 1 0,-1-1 0,0 1 0,-1 0 0,0 1 0,0-1 0,0 1 0,0 0 0,-1 0 0,0 1 0,0-1 0,-9-4 0,-1 1 0,-1 0 0,1 1 0,-1 1 0,0 0 0,-22-3 0,-4 1 0,0 3 0,-44-1 0,-88 6 0,65 2 0,-57-3 0,-179 2 0,171 13 0,42-3 0,17 0 0,-65 2 0,-588-13 0,578 12 0,-650-13 0,836 1 0,1 1 0,-1-1 0,0 1 0,1 0 0,-1 0 0,1 0 0,-1 0 0,1 1 0,0 0 0,-1 0 0,1 0 0,0 0 0,0 1 0,-3 3 0,1-1 0,1 0 0,0 0 0,1 0 0,-1 1 0,1 0 0,0 0 0,1 0 0,-5 10 0,-13 25 0,15-32 0,1 1 0,1-1 0,-1 1 0,1 0 0,1 0 0,0 0 0,0 0 0,1 0 0,-1 18 0,2 9 0,-1-21 0,2 1 0,0 0 0,1-1 0,0 1 0,6 21 0,-2-25 0,0-1 0,10 18 0,5 11 0,-18-37 0,0 0 0,1-1 0,-1 1 0,1-1 0,-1 1 0,1-1 0,0 0 0,0 0 0,0 0 0,1 0 0,-1-1 0,1 1 0,-1-1 0,1 0 0,0 0 0,0 0 0,0-1 0,0 1 0,0-1 0,0 0 0,5 0 0,11 2 0,0-1 0,-1 0 0,28-3 0,-25 1 0,2-1-1365,-14 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5:01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0 608 24575,'1'-8'0,"-1"0"0,2 0 0,-1 1 0,1-1 0,0 0 0,1 1 0,0 0 0,0-1 0,5-7 0,6-9 0,20-26 0,-28 43 0,23-30 0,2 1 0,2 2 0,57-47 0,94-60 0,-163 128 0,1 1 0,1 1 0,0 1 0,0 1 0,48-12 0,-15 10 0,86-8 0,271 12 0,-240 9 0,11-4 0,233 6 0,-114 31 0,-128-11 0,-175-24 0,342 44 0,-6 28 0,-185-32 0,43 12 0,11 27 0,18 6 0,-115-49 0,189 90 0,-231-97 0,117 34 0,75 2 0,-92-23 0,-139-36 0,0-1 0,0-2 0,0 0 0,0-2 0,42-3 0,-67 2-68,0 0 0,-1 0-1,1 0 1,0-1 0,-1 1 0,1-1-1,0 1 1,-1-1 0,1 0 0,0 1-1,-1-1 1,1 0 0,-1 0 0,0 0-1,1 0 1,-1 0 0,0 0 0,0-1-1,2-1 1</inkml:trace>
  <inkml:trace contextRef="#ctx0" brushRef="#br0" timeOffset="2310.49">4681 706 24575,'-2'1'0,"0"-1"0,0 1 0,1 0 0,-1-1 0,0 1 0,1 0 0,-1 0 0,1 0 0,-1 0 0,1 0 0,-1 0 0,1 0 0,-1 1 0,1-1 0,0 0 0,0 1 0,0-1 0,0 1 0,-1 2 0,-19 37 0,18-34 0,-4 9 0,1-1 0,1 1 0,1 1 0,0-1 0,1 0 0,1 1 0,0 0 0,1-1 0,1 1 0,1 0 0,3 21 0,-1-26 0,0-1 0,1 0 0,0 0 0,1 0 0,1-1 0,-1 1 0,1-1 0,10 11 0,12 11 0,0-2 0,64 50 0,-83-73 0,1-1 0,-1 0 0,2 0 0,-1-1 0,1 0 0,-1-1 0,1 0 0,1-1 0,-1 0 0,0 0 0,17 0 0,5 0 0,-14 0 0,-1-2 0,31-1 0,-42-1 0,0 0 0,0-1 0,0 1 0,-1-1 0,1-1 0,0 1 0,-1-1 0,1 0 0,-1-1 0,9-5 0,-14 8 0,20-14 0,21-20 0,-35 28 0,0 0 0,-1-1 0,0 1 0,0-1 0,-1 0 0,6-12 0,-2 3 0,-1 0 0,0 0 0,-2-1 0,0 0 0,-1-1 0,0 1 0,-2-1 0,0 0 0,0-22 0,-2-9 0,-3-43 0,2 90 6,0 1 0,-1-1-1,1 1 1,-1-1 0,0 1-1,0-1 1,0 1 0,0-1 0,0 1-1,0 0 1,-1 0 0,1-1-1,-1 1 1,1 0 0,-1 0-1,0 0 1,0 1 0,0-1 0,0 0-1,-3-1 1,1 1-141,0 0 0,0 0 0,0 1 0,-1-1 0,1 1 0,-1 0 0,1 0 0,-1 0 0,0 1 0,-5 0 0,-1 0-6691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1:12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2312 24575,'30'2'0,"0"1"0,42 9 0,2 2 0,501 15 0,-108-12 0,-124 31 0,-80-8 0,593 46 0,-742-77 0,417 21 0,589-28 0,-567-4 0,-439 4 0,138-6 0,-208-1 0,-1-2 0,1-1 0,61-21 0,-91 23 0,0 0 0,-1-1 0,1-1 0,-1 0 0,-1 0 0,1-2 0,-1 1 0,-1-1 0,0-1 0,-1 0 0,10-14 0,-15 16 0,0-1 0,-1 1 0,0-1 0,-1 0 0,0-1 0,-1 1 0,0 0 0,0-1 0,-1-13 0,6-24 0,-4 27 0,0 0 0,-2 0 0,0 0 0,-2 0 0,0 0 0,-6-28 0,6 42 0,-1 0 0,0 0 0,-1 0 0,0 1 0,0-1 0,0 1 0,-1-1 0,0 1 0,0 0 0,0 0 0,-1 1 0,0 0 0,0-1 0,0 1 0,-1 1 0,0-1 0,1 1 0,-2 0 0,-10-5 0,-8-2 0,-1 2 0,0 1 0,0 1 0,-27-4 0,-10-3 0,-37-9 0,-1 4 0,-178-9 0,-488 20 0,458 10 0,68-1 0,-256-2 0,344-5 0,-44-1 0,-53-5 0,78 1 0,-297-2 0,105 2 0,-148-2 0,220 23 0,215-2 0,-135 30 0,31 1 0,-16 4 0,189-41 0,0 1 0,0-1 0,1 2 0,0-1 0,-1 1 0,1 0 0,1 0 0,-8 6 0,2 1 0,0 0 0,-19 25 0,28-32 0,-10 10 0,2 0 0,0 1 0,1 1 0,1-1 0,-11 25 0,-20 51-1365,37-83-5461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32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 24575,'340'0'0,"-337"0"-136,1 0-1,0-1 1,-1 1-1,1-1 1,-1 0-1,1 1 1,-1-2-1,0 1 0,6-3 1,-1-1-6690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28.0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549 75 24575,'-86'-1'0,"-92"2"0,173 0 0,0-1 0,0 1 0,0 0 0,1 0 0,-1 0 0,0 1 0,0 0 0,0 0 0,-6 4 0,1 0 0,2 1 0,-1 0 0,-8 10 0,12-12 0,-19 17 0,10-9 0,1 0 0,-23 29 0,-39 46 0,72-84 0,1 1 0,0-1 0,0 1 0,0 0 0,0 0 0,1 0 0,0 0 0,0 0 0,0 0 0,0 8 0,1-4 0,0 0 0,0 0 0,1-1 0,0 1 0,3 13 0,-2-18 0,0 0 0,0 1 0,1-1 0,-1 0 0,1 0 0,0 0 0,0 0 0,0-1 0,1 1 0,0-1 0,-1 0 0,1 0 0,0 0 0,7 4 0,0-1 0,0-1 0,1 0 0,-1 0 0,21 4 0,13-1 0,0-1 0,0-3 0,69-3 0,21 3 0,195 14 0,-119-14 0,44 2 0,268-1 0,-293-7 0,-74 1 0,169 2 0,-225 4 0,80 0 0,-145-7 0,0 0 0,0-3 0,40-9 0,-26 1 0,-1-2 0,84-38 0,-110 42 0,0-1 0,-1-1 0,-1-1 0,0-1 0,-1-1 0,0 0 0,28-34 0,-42 44 0,-1 0 0,0 0 0,-1-1 0,1 1 0,-1-1 0,0 0 0,-1 0 0,0 0 0,0 0 0,0-1 0,-1 1 0,0-1 0,0-9 0,-1 11 0,-1 0 0,1 1 0,-1-1 0,1 1 0,-2-1 0,1 1 0,0 0 0,-1 0 0,0-1 0,-1 1 0,1 0 0,-1 0 0,0 1 0,0-1 0,0 1 0,-1-1 0,1 1 0,-7-5 0,-6-3 0,-1 1 0,-1 1 0,1 0 0,-1 1 0,-1 1 0,0 1 0,0 1 0,0 0 0,-34-4 0,-17 1 0,-99 1 0,132 7 0,-327-1 0,-225-10 0,-183-2 0,497 16 0,175 2 0,-1 5 0,-144 30 0,199-30-95,3 0-540,-74 7 0,106-16-6191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12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04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7:26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826 63 24575,'-41'2'0,"-1"2"0,-63 15 0,1 0 0,28-9 0,-87 14 0,141-18 0,0 1 0,0 2 0,1 0 0,0 1 0,1 0 0,0 2 0,-21 17 0,30-21 0,1 0 0,0 1 0,0 0 0,1 1 0,-15 19 0,20-22 0,0-1 0,1 1 0,-1 0 0,1 0 0,0 0 0,1 0 0,0 0 0,0 1 0,1-1 0,0 1 0,-1 11 0,2-15 0,0 3 0,0-1 0,0 1 0,0-1 0,1 1 0,2 9 0,-2-14 0,0 1 0,0-1 0,1 0 0,-1 0 0,0 0 0,1 0 0,-1 0 0,1 0 0,-1 0 0,1-1 0,0 1 0,0 0 0,0-1 0,0 0 0,0 1 0,0-1 0,0 0 0,4 1 0,58 23 0,0-3 0,2-3 0,109 18 0,209 3 0,-129-28 0,203 20 0,-266-10 0,238-4 0,3669-19 0,-3382-54 0,-328 12 0,-84 11 0,310-9 0,-439 36 0,-23-1 0,54 0 0,31 0 0,-126 7 0,158-4 0,-251 2 0,0-1 0,0-1 0,-1-1 0,1 0 0,-1-2 0,1 0 0,-2-1 0,1 0 0,-1-2 0,0 0 0,-1-1 0,0 0 0,24-21 0,-35 26 0,0 0 0,-1 0 0,0-1 0,0 1 0,0-1 0,-1 0 0,0 0 0,0 0 0,0 0 0,-1 0 0,1-1 0,-2 1 0,1-1 0,-1 1 0,0-1 0,0 0 0,-1 0 0,0 1 0,-1-11 0,1 15 0,-1 0 0,0 0 0,0 0 0,0 1 0,0-1 0,0 0 0,0 0 0,-1 1 0,1-1 0,0 0 0,-1 1 0,0 0 0,1-1 0,-1 1 0,0 0 0,1 0 0,-1 0 0,0 0 0,0 0 0,-3-1 0,-44-12 0,38 12 0,-53-11 0,0 3 0,-75-1 0,-132 9 0,170 3 0,-1355-1 0,1224 12 0,61-6 0,-12 0 0,-261 3 0,164-5 0,-39 2 0,-169 1 0,288-9 0,-717 2 0,731-12 0,-545 12 0,679-2 0,-64-12 0,47 4 0,-365-49 0,240 22 0,-22-4 0,-195 7 0,101 12 0,-204 10 0,332 14 0,121-3 0,-68 2 0,46 10-1365,73-10-5461</inkml:trace>
  <inkml:trace contextRef="#ctx0" brushRef="#br0" timeOffset="1480.39">2071 776 24575,'-2'0'0,"0"1"0,1-1 0,-1 1 0,1 0 0,-1-1 0,1 1 0,0 0 0,-1 0 0,1 0 0,0 0 0,-1 0 0,1 0 0,0 0 0,0 0 0,0 1 0,-2 2 0,-16 26 0,15-24 0,-16 32 0,-26 69 0,35-80 0,-41 109 0,43-107 0,2 1 0,2 0 0,0 0 0,0 35 0,-1 6 0,1-5 0,7 106 0,-1-153 0,2 0 0,0-1 0,2 0 0,0 1 0,0-1 0,10 18 0,4 5 0,33 52 0,-27-50 0,40 59 0,-54-89-1365</inkml:trace>
  <inkml:trace contextRef="#ctx0" brushRef="#br0" timeOffset="2215.71">1793 2082 24575,'0'1'0,"0"0"0,1 0 0,-1 0 0,1 0 0,-1 0 0,0 0 0,1 0 0,0 0 0,-1 0 0,1 0 0,0-1 0,-1 1 0,1 0 0,0 0 0,0-1 0,-1 1 0,1-1 0,0 1 0,0-1 0,1 1 0,23 11 0,-21-10 0,48 16 0,0-2 0,1-3 0,0-2 0,65 6 0,-45-4 0,-45-8 0,46 5 0,-72-10 0,0 0 0,0 0 0,0 0 0,0 0 0,0-1 0,0 1 0,-1-1 0,1 1 0,0-1 0,0 0 0,-1 0 0,1 1 0,0-1 0,-1 0 0,1-1 0,-1 1 0,1 0 0,-1 0 0,1-1 0,-1 1 0,0-1 0,0 1 0,0-1 0,0 1 0,0-1 0,0 0 0,0 1 0,1-4 0,1-6 0,0 1 0,-1 0 0,0-1 0,0-12 0,1 0 0,5-22-69,-2 11-579,3-58 0,-8 80-6178</inkml:trace>
  <inkml:trace contextRef="#ctx0" brushRef="#br0" timeOffset="4058.48">3221 2071 24575,'-17'-1'0,"8"1"0,-1 0 0,1 0 0,0 1 0,-1 0 0,-16 4 0,24-4 0,-1 0 0,1 0 0,-1 1 0,1-1 0,-1 0 0,1 1 0,0 0 0,0-1 0,0 1 0,0 0 0,0 0 0,0 0 0,1 0 0,-1 1 0,1-1 0,-1 0 0,1 1 0,0-1 0,0 1 0,0-1 0,0 1 0,1 0 0,-1-1 0,0 1 0,1 2 0,-3 28 0,1 0 0,1 0 0,2 1 0,2-1 0,12 63 0,4-27 0,-12-51 0,-2 0 0,0 0 0,-1 0 0,-1 1 0,-1-1 0,0 38 0,-9-32-1365,1-14-5461</inkml:trace>
  <inkml:trace contextRef="#ctx0" brushRef="#br0" timeOffset="4867.62">2942 2565 24575,'21'-1'0,"0"0"0,0-2 0,0-1 0,-1 0 0,25-10 0,-8 1-102,-5 1-319,1 1 0,43-9 0,-65 19-6405</inkml:trace>
  <inkml:trace contextRef="#ctx0" brushRef="#br0" timeOffset="6095.35">3317 2409 24575,'2'0'0,"1"0"0,0 0 0,-1 0 0,1 0 0,-1 0 0,1 1 0,0-1 0,-1 1 0,1 0 0,-1-1 0,1 1 0,-1 0 0,1 1 0,-1-1 0,0 0 0,0 1 0,1-1 0,-1 1 0,0 0 0,0 0 0,-1-1 0,1 1 0,0 0 0,-1 1 0,1-1 0,-1 0 0,1 0 0,-1 1 0,0-1 0,0 1 0,0-1 0,0 1 0,0 4 0,18 91 0,-10-46 0,-9-67 0,1 0 0,0 0 0,1 0 0,1 0 0,1 0 0,6-17 0,-10 29-41,1 1 0,0-1-1,0 1 1,0 0-1,0 0 1,0-1 0,0 1-1,1 0 1,-1 0 0,0 0-1,1 0 1,0 0-1,0 1 1,-1-1 0,1 0-1,0 1 1,0 0 0,0-1-1,1 1 1,-1 0-1,0 0 1,0 0 0,1 0-1,-1 0 1,0 1 0,1-1-1,-1 1 1,1 0-1,-1-1 1,1 1 0,-1 0-1,4 1 1,4-1-6785</inkml:trace>
  <inkml:trace contextRef="#ctx0" brushRef="#br0" timeOffset="7061.3">3692 2507 24575,'-2'2'0,"1"0"0,-1 0 0,0 0 0,0-1 0,0 1 0,0 0 0,0-1 0,0 0 0,0 1 0,-3 0 0,-6 5 0,8-4 0,1 0 0,-1-1 0,1 1 0,0 0 0,0 0 0,0 0 0,0 1 0,1-1 0,-1 0 0,1 1 0,0-1 0,0 1 0,-1 5 0,1-1 0,0 0 0,1 0 0,-1 0 0,2 1 0,1 7 0,-2-14 0,0-1 0,0 1 0,1-1 0,-1 1 0,1-1 0,-1 1 0,1-1 0,0 0 0,0 1 0,0-1 0,-1 0 0,1 1 0,0-1 0,1 0 0,-1 0 0,0 0 0,0 0 0,3 2 0,-1-2 0,0 1 0,1 0 0,-1-1 0,0 0 0,1 0 0,0 0 0,6 1 0,2-1 0,1-1 0,0 0 0,20-2 0,-31 2 0,0-1 0,0 1 0,0-1 0,0 1 0,0-1 0,-1 0 0,1 1 0,0-1 0,0 0 0,0 0 0,-1-1 0,1 1 0,-1 0 0,1 0 0,-1-1 0,1 1 0,1-4 0,0 2 0,-1-1 0,0 0 0,-1 0 0,1 1 0,-1-1 0,0 0 0,0 0 0,1-6 0,0-5 0,-2 0 0,1 0 0,-4-27 0,3 40-42,0-1-1,-1 1 0,1-1 1,0 0-1,-1 1 0,1-1 1,-1 1-1,0 0 0,0-1 1,0 1-1,0 0 0,0-1 1,0 1-1,-1 0 0,1 0 1,-1 0-1,0 0 0,1 0 1,-1 0-1,0 1 0,0-1 1,0 0-1,0 1 0,-1 0 1,1-1-1,0 1 0,0 0 1,-1 0-1,1 0 0,-1 1 1,-2-1-1,-4 0-6783</inkml:trace>
  <inkml:trace contextRef="#ctx0" brushRef="#br0" timeOffset="8354.29">3898 2469 24575,'2'0'0,"-1"1"0,0-1 0,0 1 0,0 0 0,1 0 0,-1-1 0,0 1 0,0 0 0,0 0 0,0 0 0,0 0 0,-1 0 0,1 0 0,0 0 0,0 1 0,-1-1 0,1 0 0,0 2 0,11 25 0,-7-11 0,-1 1 0,-1 0 0,0 0 0,-1 0 0,-1 18 0,-3-69 0,2-40 0,0 66 0,1-1 0,0 1 0,0-1 0,1 1 0,0-1 0,1 1 0,3-8 0,-5 13 0,-1 0 0,1 1 0,0-1 0,0 1 0,0-1 0,0 1 0,0 0 0,0-1 0,0 1 0,0 0 0,1 0 0,-1 0 0,0 0 0,1 0 0,-1 0 0,1 0 0,-1 0 0,1 1 0,-1-1 0,1 0 0,0 1 0,-1-1 0,1 1 0,0 0 0,-1 0 0,1 0 0,0-1 0,0 2 0,-1-1 0,1 0 0,0 0 0,-1 0 0,1 1 0,0-1 0,-1 1 0,1-1 0,1 2 0,2 1 0,0-1 0,-1 1 0,1 0 0,-1 0 0,0 1 0,0-1 0,0 1 0,-1 0 0,1 0 0,4 8 0,-1 1 0,-1 0 0,0 1 0,-1 0 0,-1 0 0,4 20 0,-3-13 0,11 28 0,-16-49 1,0 0 0,0 0 0,0 0 0,0 1-1,0-1 1,0 0 0,0 0 0,0 0 0,0 0 0,1 1 0,-1-1-1,0 0 1,0 0 0,0 0 0,0 0 0,0 0 0,1 1 0,-1-1-1,0 0 1,0 0 0,0 0 0,0 0 0,1 0 0,-1 0-1,0 0 1,0 0 0,0 0 0,1 0 0,-1 0 0,0 0 0,0 0-1,0 0 1,1 0 0,-1 0 0,0 0 0,0 0 0,0 0 0,1 0-1,-1 0 1,0 0 0,0 0 0,0 0 0,1 0 0,-1 0-1,0-1 1,0 1 0,0 0 0,0 0 0,0 0 0,1 0 0,-1 0-1,0-1 1,0 1 0,0 0 0,0 0 0,0 0 0,0 0 0,0-1-1,0 1 1,1 0 0,-1 0 0,0 0 0,0-1 0,9-16-444,-7 12-534,6-9-5849</inkml:trace>
  <inkml:trace contextRef="#ctx0" brushRef="#br0" timeOffset="9214.61">4175 2433 24575,'2'0'0,"5"0"0,5-2 0,7 0 0,5-1 0,3-1 0,0 0 0,0 0 0,-4 2 0,-2-2 0,-4 0 0,-2 1 0,-4-1 0,-4-2 0</inkml:trace>
  <inkml:trace contextRef="#ctx0" brushRef="#br0" timeOffset="9786.94">4344 2227 24575,'-1'89'0,"0"-17"0,11 119 0,-8-181 0,0 1 0,1 0 0,0-1 0,0 1 0,1-1 0,8 14 0,-11-21 0,1 0 0,0 0 0,0 0 0,0 0 0,0 0 0,0-1 0,1 1 0,-1-1 0,1 0 0,-1 1 0,1-1 0,0-1 0,0 1 0,0 0 0,0-1 0,0 1 0,0-1 0,1 0 0,-1 0 0,0 0 0,1 0 0,-1-1 0,0 1 0,5-1 0,-6-1 7,1 1 0,-1-1-1,0 0 1,0 0 0,0 0-1,1 0 1,-1 0-1,0 0 1,0-1 0,0 1-1,-1 0 1,1-1 0,0 0-1,-1 0 1,1 1 0,-1-1-1,2-3 1,20-35-1492,-15 23-5341</inkml:trace>
  <inkml:trace contextRef="#ctx0" brushRef="#br0" timeOffset="10455.48">4636 2277 24575,'2'0'0,"3"0"0,4 0 0,10 0 0,9 0 0,4 0 0,1 0 0,-4 0 0,-1-2 0,-5-1 0,-3 1 0,-6 0-8191</inkml:trace>
  <inkml:trace contextRef="#ctx0" brushRef="#br0" timeOffset="11562.3">4659 2132 24575,'0'330'0,"0"-329"0,0-1 0,0 1 0,0 0 0,0-1 0,-1 1 0,1 0 0,0-1 0,1 1 0,-1 0 0,0-1 0,0 1 0,0 0 0,0-1 0,0 1 0,1 0 0,-1-1 0,0 1 0,0-1 0,1 1 0,-1-1 0,1 1 0,-1 0 0,0-1 0,1 0 0,-1 1 0,1-1 0,-1 1 0,1-1 0,-1 1 0,1-1 0,0 0 0,-1 1 0,1-1 0,-1 0 0,1 0 0,0 0 0,-1 1 0,1-1 0,0 0 0,-1 0 0,1 0 0,0 0 0,0 0 0,4-1 0,-1 0 0,1-1 0,-1 1 0,0-1 0,7-4 0,3 0 0,14-6 0,44-10 0,-59 19 0,0 1 0,0 0 0,0 1 0,1 0 0,25 3 0,-35-1 0,0 0 0,1 0 0,-1 1 0,-1 0 0,1 0 0,0 0 0,0 0 0,-1 0 0,1 1 0,-1 0 0,0-1 0,0 1 0,0 1 0,3 2 0,-1 0 0,-1 0 0,0-1 0,0 1 0,0 1 0,-1-1 0,0 0 0,4 14 0,-4-7 0,-1 0 0,0 0 0,-1 1 0,-1-1 0,0 0 0,-1 1 0,0-1 0,-1 1 0,0-1 0,-2 0 0,-6 20 0,7-27 0,1-1 0,-1 1 0,0-1 0,-1 1 0,0-1 0,-7 8 0,9-11 0,-1 0 0,1 0 0,-1-1 0,1 1 0,-1-1 0,0 1 0,1-1 0,-1 0 0,0 0 0,0 0 0,0-1 0,0 1 0,0-1 0,0 1 0,0-1 0,-3 0 0,-14 0-83,9 0-173,1 0-1,-1 0 1,1-1-1,-11-2 1,13 0-6570</inkml:trace>
  <inkml:trace contextRef="#ctx0" brushRef="#br0" timeOffset="12140.31">4636 2603 24575,'38'-2'0,"-1"-1"0,0-2 0,0-2 0,38-11 0,-35 4-1365</inkml:trace>
  <inkml:trace contextRef="#ctx0" brushRef="#br0" timeOffset="13530.46">5325 2337 24575,'1'-1'0,"-1"0"0,1 1 0,-1-1 0,1 1 0,0-1 0,-1 1 0,1-1 0,0 1 0,-1-1 0,1 1 0,0-1 0,0 1 0,-1 0 0,1 0 0,0-1 0,0 1 0,0 0 0,-1 0 0,1 0 0,0 0 0,0 0 0,0 0 0,-1 0 0,1 0 0,1 0 0,-1 1 0,0-1 0,0 1 0,0 0 0,0 0 0,0-1 0,0 1 0,0 0 0,0 0 0,-1 0 0,1 0 0,0 0 0,0 0 0,-1 0 0,1 0 0,0 2 0,2 6 0,0 1 0,0 0 0,2 14 0,-3-14 0,0 0 0,5 19 0,-1 1 0,3 56 0,-9-96 0,1 1 0,0-1 0,0 1 0,1-1 0,1 1 0,-1 0 0,6-12 0,-6 17 0,0 0 0,0 0 0,0 0 0,1 0 0,-1 0 0,1 1 0,0-1 0,0 1 0,0 0 0,1 0 0,-1 0 0,1 0 0,-1 0 0,1 1 0,0-1 0,0 1 0,0 0 0,6-1 0,12-4-1365,-14 3-5461</inkml:trace>
  <inkml:trace contextRef="#ctx0" brushRef="#br0" timeOffset="14728.21">5590 2480 24575,'1'2'0,"-1"0"0,0 0 0,0 0 0,1-1 0,-1 1 0,1 0 0,-1 0 0,1-1 0,0 1 0,0 0 0,0-1 0,0 1 0,0-1 0,0 1 0,0-1 0,0 0 0,0 1 0,1-1 0,-1 0 0,1 0 0,-1 0 0,1 0 0,-1 0 0,1 0 0,0 0 0,-1 0 0,1-1 0,2 1 0,-1 0 0,0 0 0,1 0 0,-1-1 0,0 1 0,1-1 0,-1 0 0,0 0 0,1 0 0,-1 0 0,0-1 0,1 1 0,-1-1 0,0 0 0,5-2 0,-3 1 0,-1-1 0,1 0 0,-1 0 0,1 0 0,-1 0 0,0-1 0,-1 1 0,1-1 0,-1 0 0,1 0 0,4-9 0,-6 10 0,-1 0 0,1 0 0,-1 0 0,0 0 0,0-1 0,0 1 0,0 0 0,-1-1 0,0 1 0,1-1 0,-1 1 0,0-1 0,0 1 0,-1 0 0,1-1 0,-1 1 0,0 0 0,0-1 0,-2-4 0,2 7 0,0-1 0,0 1 0,-1-1 0,1 1 0,0 0 0,-1-1 0,1 1 0,-1 0 0,0 0 0,1 0 0,-1 1 0,0-1 0,0 0 0,1 0 0,-1 1 0,0-1 0,0 1 0,0 0 0,0 0 0,0 0 0,0-1 0,-2 2 0,-47 2 0,47-3 0,2 1 0,0-1 0,0 1 0,0 0 0,1-1 0,-1 1 0,0 0 0,0 0 0,1 0 0,-1 0 0,0 1 0,1-1 0,0 0 0,-1 1 0,1-1 0,-1 1 0,1-1 0,0 1 0,0-1 0,0 1 0,0 0 0,0 0 0,1-1 0,-1 1 0,0 0 0,1 0 0,-1 0 0,1 0 0,0 0 0,-1 2 0,0 9 0,0 1 0,1-1 0,1 18 0,0-11 0,0-16 0,-1 0 0,1 0 0,0 0 0,0 0 0,0 0 0,0-1 0,0 1 0,1 0 0,0 0 0,0-1 0,0 1 0,0-1 0,1 0 0,-1 0 0,1 0 0,0 0 0,-1 0 0,6 4 0,-5-5 0,0 0 0,-1-1 0,1 1 0,0-1 0,0 1 0,0-1 0,0 0 0,0 0 0,1 0 0,-1 0 0,0-1 0,0 1 0,0-1 0,1 0 0,-1 0 0,0 0 0,0 0 0,1-1 0,-1 1 0,0-1 0,0 0 0,0 0 0,5-2 0,-7 2-72,0 1 1,1-1-1,-1 0 0,0 0 0,0 0 0,0 0 0,0 0 0,0 0 1,-1 0-1,1 0 0,0 0 0,0 0 0,-1 0 0,1 0 0,0-1 1,-1 1-1,0 0 0,1-2 0,1-6-6754</inkml:trace>
  <inkml:trace contextRef="#ctx0" brushRef="#br0" timeOffset="16576.46">5954 2456 24575,'1'0'0,"0"-1"0,0 1 0,0-1 0,0 0 0,-1 1 0,1-1 0,0 0 0,0 0 0,-1 0 0,1 0 0,0 1 0,-1-1 0,1 0 0,-1 0 0,0 0 0,1 0 0,0-2 0,6-20 0,-6 22 0,-1-1 0,1 1 0,-1 0 0,1-1 0,-1 1 0,0-1 0,0 1 0,0-1 0,0 1 0,0 0 0,0-1 0,0 1 0,0-1 0,0 1 0,-1-1 0,1 1 0,-1 0 0,1-1 0,-1 1 0,1 0 0,-1-1 0,0 1 0,0 0 0,0 0 0,1 0 0,-1-1 0,0 1 0,-3-1 0,2 1 0,1 0 0,-1 0 0,0 1 0,0-1 0,0 1 0,0 0 0,0-1 0,0 1 0,0 0 0,0 0 0,0 0 0,0 1 0,0-1 0,0 0 0,0 1 0,0-1 0,0 1 0,0 0 0,1 0 0,-1-1 0,-2 3 0,-1 0 0,0 1 0,0-1 0,1 1 0,0 0 0,-1 1 0,1-1 0,1 1 0,-1 0 0,1 0 0,0 0 0,0 0 0,0 0 0,1 1 0,0-1 0,0 1 0,0 0 0,-2 11 0,3-11 0,0 0 0,0 0 0,1 0 0,0-1 0,0 1 0,0 0 0,0 0 0,1 0 0,0 0 0,1-1 0,-1 1 0,1 0 0,0-1 0,0 0 0,1 1 0,-1-1 0,1 0 0,6 7 0,-7-10 0,0-1 0,0 1 0,0-1 0,0 1 0,0-1 0,1 0 0,-1 0 0,0 0 0,1 0 0,-1-1 0,1 1 0,-1-1 0,1 1 0,0-1 0,-1 0 0,1 0 0,-1 0 0,1 0 0,-1 0 0,1-1 0,-1 1 0,1-1 0,-1 0 0,5-1 0,-4 1 0,-1 0 0,1 0 0,0-1 0,-1 1 0,1 0 0,-1-1 0,1 0 0,-1 1 0,0-1 0,0 0 0,1 0 0,-1 0 0,-1-1 0,1 1 0,0 0 0,-1-1 0,1 1 0,-1-1 0,1 1 0,-1-1 0,1-4 0,-1-1 0,-1-1 0,0 1 0,-2-14 0,2 14 0,-1 0 0,1 0 0,1-14 0,19 52 0,1 14 0,-14-26 0,1 0 0,18 26 0,-26-43-29,0-1-1,1 1 0,-1 0 1,1 0-1,-1-1 0,0 1 0,1 0 1,0-1-1,-1 1 0,1-1 1,-1 1-1,1-1 0,-1 1 1,1-1-1,0 1 0,0-1 1,-1 1-1,1-1 0,0 0 1,-1 1-1,1-1 0,0 0 1,0 0-1,0 0 0,-1 0 1,1 1-1,0-1 0,0 0 1,0 0-1,-1-1 0,1 1 0,0 0 1,0 0-1,0 0 0,-1 0 1,1-1-1,0 1 0,0 0 1,-1-1-1,1 1 0,0-1 1,-1 1-1,1 0 0,0-1 1,0 0-1,4-8-6796</inkml:trace>
  <inkml:trace contextRef="#ctx0" brushRef="#br0" timeOffset="17663.77">6147 2372 24575,'6'8'0,"0"-1"0,-1 1 0,0 1 0,0-1 0,6 18 0,-3-7 0,-2-6 0,-1 0 0,-1 0 0,-1 1 0,1 0 0,-2 0 0,1 14 0,-1-50 0,8-34 0,-8 49 0,-1 0 0,2 1 0,-1-1 0,1 0 0,0 1 0,0 0 0,1 0 0,-1 0 0,7-7 0,-8 11-105,0 0 0,1 0 0,-1 0 0,1 0 0,-1 1 0,1-1 0,-1 1 0,1 0 0,0-1 0,0 2 0,0-1 0,3-1 0,5 0-6721</inkml:trace>
  <inkml:trace contextRef="#ctx0" brushRef="#br0" timeOffset="18790.87">6559 2106 24575,'0'-1'0,"0"1"0,1-1 0,-1 1 0,0-1 0,0 1 0,1-1 0,-1 1 0,1-1 0,-1 1 0,0-1 0,1 1 0,-1-1 0,1 1 0,-1 0 0,1-1 0,-1 1 0,1 0 0,-1-1 0,1 1 0,-1 0 0,1 0 0,0 0 0,-1-1 0,1 1 0,-1 0 0,1 0 0,0 0 0,0 0 0,24-2 0,-19 2 0,210-36 0,-212 35-89,31-9 310,-34 10-251,-1 0 1,1-1-1,0 1 1,-1 0 0,1 0-1,-1 0 1,1-1 0,-1 1-1,1 0 1,-1-1 0,1 1-1,-1 0 1,1-1 0,-1 1-1,1 0 1,-1-1 0,0 1-1,1-1 1,-1 1 0,0-1-1,1 1 1,-1-1 0,0 1-1,0-1 1,1 0 0,-1 1-1,0-1 1,0 1 0,0-1-1,0 0 1,0 1-1,0-1 1,0 1 0,0-1-1,0 1 1,0-1 0,0 0-1,0 1 1,0-1 0,0 1-1,-1-1 1,1 0 0,0 1-1,0-1 1,-1 1 0,1-1-1,0 1 1,-1-1 0,1 1-1,-1-1 1</inkml:trace>
  <inkml:trace contextRef="#ctx0" brushRef="#br0" timeOffset="19888.8">6741 1938 24575,'1'17'0,"0"0"0,2 0 0,0-1 0,8 24 0,4 23 0,-14-61 0,-1-1 0,0 1 0,1 0 0,-1-1 0,0 1 0,0-1 0,0 1 0,0 0 0,0-1 0,0 1 0,0 0 0,-1-1 0,1 1 0,0-1 0,-1 1 0,0-1 0,1 1 0,-1-1 0,0 1 0,0-1 0,1 1 0,-1-1 0,0 0 0,-1 0 0,0 2 0,-1-2 0,0 1 0,0-1 0,0 0 0,-1 0 0,1 0 0,0-1 0,0 1 0,-1-1 0,1 1 0,0-1 0,-6-1 0,-20-1 0,16 1 0,29 4 0,0 0-109,8 1 230,29 0 1,-46-3-272,0-1 0,-1-1 0,1 0 0,0 0 0,0 0 0,-1 0 1,1-1-1,0 0 0,6-4 0</inkml:trace>
  <inkml:trace contextRef="#ctx0" brushRef="#br0" timeOffset="20949.78">6946 1913 24575,'1'0'0,"0"1"0,0-1 0,-1 1 0,1-1 0,0 1 0,-1-1 0,1 1 0,-1-1 0,1 1 0,-1 0 0,1-1 0,-1 1 0,1 0 0,-1-1 0,1 1 0,-1 0 0,0 0 0,0-1 0,1 1 0,-1 0 0,0 0 0,0 0 0,0-1 0,0 1 0,0 0 0,0 0 0,0 0 0,0 0 0,-1 26 0,-2-21 0,0 0 0,0 0 0,0 0 0,-1 0 0,0 0 0,0-1 0,-1 0 0,-7 8 0,-16 20 0,-31 65 0,38-60 0,-2-1 0,-38 48 0,51-74 0,0 0 0,-1-1 0,0 0 0,-1-1 0,0 0 0,0 0 0,-1-2 0,0 1 0,0-2 0,-1 0 0,-14 5 0,-40 12 0,82-36 0,31-4-1365,-29 12-5461</inkml:trace>
  <inkml:trace contextRef="#ctx0" brushRef="#br0" timeOffset="21500.47">6680 2336 24575,'2'0'0,"-1"0"0,1 1 0,-1-1 0,0 1 0,1-1 0,-1 1 0,0-1 0,0 1 0,0 0 0,1 0 0,-1 0 0,0 0 0,0 0 0,0 0 0,0 0 0,0 0 0,0 0 0,-1 0 0,1 0 0,0 1 0,-1-1 0,1 0 0,0 0 0,0 3 0,11 39 0,-10-34 0,2 19 0,0 56 0,-5-98-1365,1 0-5461</inkml:trace>
  <inkml:trace contextRef="#ctx0" brushRef="#br0" timeOffset="22147.25">6764 2288 24575,'133'-4'0,"-132"4"0,1 0 0,-1 0 0,0 1 0,0-1 0,0 0 0,0 1 0,0-1 0,0 1 0,0-1 0,0 1 0,0-1 0,0 1 0,0-1 0,0 1 0,0 0 0,-1 0 0,1 0 0,0-1 0,0 1 0,-1 0 0,1 0 0,0 0 0,-1 0 0,1 0 0,-1 0 0,0 0 0,1 0 0,-1 0 0,0 0 0,1 1 0,-1-1 0,0 0 0,0 2 0,1 6 0,0 0 0,-1 1 0,-1 9 0,1-9 0,0 19-48,1-18-215,-1 1-1,-1-1 1,1 1-1,-4 14 1</inkml:trace>
  <inkml:trace contextRef="#ctx0" brushRef="#br0" timeOffset="22540.27">6800 2432 24575,'0'-4'0,"6"-1"0,7-2 0,4-2 0,8-2 0,2 2 0,-6 2 0,-6 2-8191</inkml:trace>
  <inkml:trace contextRef="#ctx0" brushRef="#br0" timeOffset="22995.2">6764 2506 24575,'0'2'0,"6"1"0,4-1 0,5 0 0,1-2 0,3-2 0,0-2 0,-2-1 0,-1 1 0,-3 1-8191</inkml:trace>
  <inkml:trace contextRef="#ctx0" brushRef="#br0" timeOffset="23979.9">6994 2022 24575,'31'-6'0,"-29"5"0,1 0 0,-1 0 0,1 0 0,0 0 0,-1 1 0,1-1 0,-1 1 0,1-1 0,0 1 0,-1 0 0,1 0 0,0 1 0,-1-1 0,1 0 0,0 1 0,-1 0 0,1-1 0,-1 1 0,1 0 0,2 2 0,-4-2 0,0-1 0,0 1 0,-1 0 0,1 0 0,-1 0 0,1-1 0,0 1 0,-1 0 0,0 0 0,1 0 0,-1 0 0,0 0 0,1 0 0,-1 0 0,0 0 0,0 0 0,0 0 0,0 0 0,0 0 0,0 0 0,0 0 0,0 0 0,0 0 0,-1 2 0,-10 28 0,2-8 0,8-17 0,1 1 0,0-1 0,0 0 0,0 1 0,1-1 0,0 1 0,2 7 0,-1-6 0,0-1 0,-1 1 0,0-1 0,-1 12 0,0-18-97,0 0-1,0 0 1,0 0-1,0 1 1,-1-1-1,1 0 1,-1 0-1,1 0 1,-1 0-1,1 0 1,-1 0-1,1 0 0,-2 2 1</inkml:trace>
  <inkml:trace contextRef="#ctx0" brushRef="#br0" timeOffset="24746.21">6982 2107 24575,'0'24'0,"9"210"0,-5-145 0,-4-69 0,0 1 0,2-1 0,0 0 0,1 1 0,9 29 0,-6-27 0,-5-18 0,0 0 0,1 0 0,-1 1 0,1-1 0,0-1 0,4 9 0,-5-13 1,-1-1 0,0 1 0,1 0 1,-1 0-1,0 0 0,0-1 0,1 1 0,-1 0 0,0 0 0,0-1 0,1 1 0,-1 0 0,0-1 0,0 1 0,0 0 0,1-1 1,-1 1-1,0 0 0,0-1 0,0 1 0,0 0 0,0-1 0,0 1 0,0-1 0,0 1 0,0 0 0,0-1 0,0 1 0,0 0 0,0-1 1,2-15-1401,-1-2-5427</inkml:trace>
  <inkml:trace contextRef="#ctx0" brushRef="#br0" timeOffset="25323.8">7478 2058 24575,'0'4'0,"2"4"0,0 2 0,1 2 0,1 0 0,2-1 0,0-1 0,0 0 0,0-1 0,-1-1 0,-1 1 0,-2 0 0,-2 0 0,-4-1 0</inkml:trace>
  <inkml:trace contextRef="#ctx0" brushRef="#br0" timeOffset="25679.01">7406 2227 24575,'2'0'0,"5"-2"0,3-1 0,4 0 0,4-1 0,3 0 0,0 0 0,0 2 0,-1-2 0,-2 0 0,-4 1-8191</inkml:trace>
  <inkml:trace contextRef="#ctx0" brushRef="#br0" timeOffset="26060.28">7550 2191 24575,'0'2'0,"0"5"0,0 3 0,0 3 0,0 0 0,0 0 0,0 0 0,0 1 0,0-2 0,-2 1 0,-1 1 0,-1 1 0,-3-2 0,0-2 0,-1 0 0,-1 0 0,1 0 0</inkml:trace>
  <inkml:trace contextRef="#ctx0" brushRef="#br0" timeOffset="26456.07">7417 2313 24575,'10'1'0,"0"1"0,0 0 0,0 0 0,-1 1 0,1 0 0,-1 1 0,0 0 0,0 1 0,0 0 0,13 10 0,-7-6 0,0 0 0,20 8 0,-11-6-1365</inkml:trace>
  <inkml:trace contextRef="#ctx0" brushRef="#br0" timeOffset="26894.38">7260 2191 24575,'3'0'0,"1"0"0,2 2 0,1 1 0,1 2 0,0 2 0,0 2 0,1 1 0,-1 2 0,-2 0 0,-2-2-8191</inkml:trace>
  <inkml:trace contextRef="#ctx0" brushRef="#br0" timeOffset="27795.57">7249 2348 24575,'0'2'0,"1"-1"0,-1 0 0,0 0 0,1 0 0,0 0 0,-1 0 0,1 0 0,0 0 0,-1 0 0,1 0 0,0 0 0,0 0 0,0 0 0,0 0 0,0-1 0,0 1 0,0 0 0,0-1 0,0 1 0,0-1 0,0 1 0,2 0 0,26 9 0,-13-7 0,-8-1 0,-1-1 0,1 1 0,-1 1 0,1-1 0,7 5 0,-14-6 0,0-1 0,0 1 0,0-1 0,0 1 0,-1 0 0,1-1 0,0 1 0,0 0 0,-1 0 0,1 0 0,0 0 0,-1-1 0,1 1 0,-1 0 0,1 0 0,-1 0 0,1 2 0,-1-1 0,0-1 0,0 1 0,0-1 0,-1 0 0,1 1 0,0-1 0,-1 0 0,1 1 0,-1-1 0,1 0 0,-1 1 0,1-1 0,-1 0 0,0 0 0,0 0 0,0 0 0,-1 2 0,-18 31 0,0 0 0,20-34 0,0 1 0,0-1 0,0 0 0,0 0 0,0 0 0,-1 0 0,1 0 0,0 1 0,0-1 0,0 0 0,0 0 0,0 0 0,0 0 0,0 1 0,0-1 0,0 0 0,0 0 0,0 0 0,0 0 0,0 1 0,0-1 0,0 0 0,0 0 0,0 0 0,0 1 0,0-1 0,0 0 0,0 0 0,0 0 0,0 0 0,0 1 0,0-1 0,0 0 0,0 0 0,0 0 0,0 0 0,1 1 0,8 2 0,14-1 0,-20-2 0,293-2 0,-294 2-68,0 0 0,0 0-1,0 0 1,0 0 0,0-1 0,0 1-1,0 0 1,0-1 0,0 1 0,-1-1-1,1 0 1,0 0 0,0 0 0,0 0-1,-1 0 1,1 0 0,0 0 0,-1 0-1,2-2 1</inkml:trace>
  <inkml:trace contextRef="#ctx0" brushRef="#br0" timeOffset="28360.47">7708 2239 24575,'0'-2'0,"2"-1"0,3 0 0,5 1 0,2 1 0,1 0 0,4 0 0,1 1 0,3-2 0,6-3 0,2 0 0,3-1 0,-3-1 0,-1 0 0,-4 1 0,-4 1 0,-3 0 0,-5 0-8191</inkml:trace>
  <inkml:trace contextRef="#ctx0" brushRef="#br0" timeOffset="28833.69">7840 2034 24575,'1'19'0,"1"-1"0,1 0 0,8 30 0,1 1 0,3 50 0,-5 1 0,-2 159 0,-8-254-101,0-4 27,1 0-1,-1 0 1,0 0 0,0 0-1,0 0 1,0 1 0,0-1-1,0 0 1,-1 0-1,1 0 1,0 0 0,0 0-1,-1 0 1,1 0 0,-1 0-1,0 1 1</inkml:trace>
  <inkml:trace contextRef="#ctx0" brushRef="#br0" timeOffset="29214.12">7804 2361 24575,'0'2'0,"0"3"0,-2 0 0,-1 2 0,-2-1 0,1 1 0</inkml:trace>
  <inkml:trace contextRef="#ctx0" brushRef="#br0" timeOffset="29559.59">7877 2313 24575,'2'0'0,"3"0"0,2 0 0,2 0 0,4 0 0,4 0 0,1 0 0,1 0 0,-2 0-8191</inkml:trace>
  <inkml:trace contextRef="#ctx0" brushRef="#br0" timeOffset="30031.62">8082 1924 24575,'2'0'0,"3"0"0,2 0 0,3 2 0,1 3 0,1 0 0,-2 2 0,0 2 0,-2 0 0,0 0 0,0-2 0</inkml:trace>
  <inkml:trace contextRef="#ctx0" brushRef="#br0" timeOffset="30535.06">8276 1901 24575,'1'0'0,"1"0"0,-1 0 0,0 0 0,1 0 0,-1 1 0,1-1 0,-1 0 0,1 1 0,-1-1 0,0 1 0,1-1 0,-1 1 0,0-1 0,0 1 0,1 0 0,-1 0 0,0 0 0,0 0 0,0 0 0,0 0 0,0 0 0,0 0 0,0 0 0,0 0 0,-1 0 0,1 1 0,0-1 0,-1 0 0,2 3 0,-1 1 0,0 0 0,0 0 0,-1 0 0,0 1 0,0-1 0,0 0 0,-1 7 0,0-9-10,0 0 0,0 0 0,0 0-1,0 0 1,0 0 0,-1-1 0,1 1 0,-1 0-1,0-1 1,0 1 0,0-1 0,0 0-1,0 1 1,-1-1 0,1 0 0,-1 0 0,-3 2-1,-7 6-1170</inkml:trace>
  <inkml:trace contextRef="#ctx0" brushRef="#br0" timeOffset="31217.03">8120 2119 24575,'127'0'0,"-127"0"0,1 0 0,-1 0 0,0 0 0,1-1 0,-1 1 0,0 0 0,1 0 0,-1 0 0,1 0 0,-1 0 0,0 0 0,1 1 0,-1-1 0,1 0 0,-1 0 0,0 0 0,1 0 0,-1 0 0,0 0 0,1 1 0,-1-1 0,0 0 0,1 0 0,-1 1 0,0-1 0,0 0 0,1 0 0,-1 1 0,0-1 0,0 0 0,1 1 0,-1-1 0,0 0 0,0 1 0,-10 8 0,-24 7 0,33-16 0,-24 8 0,18-6 0,1 0 0,-1 0 0,1 0 0,-1 1 0,1 0 0,0 0 0,-9 7 0,15-10 0,0 0 0,0 0 0,0 1 0,0-1 0,0 0 0,0 0 0,0 0 0,0 0 0,0 1 0,0-1 0,0 0 0,0 0 0,0 0 0,0 0 0,0 1 0,0-1 0,0 0 0,0 0 0,0 0 0,0 0 0,0 1 0,0-1 0,0 0 0,0 0 0,0 0 0,0 0 0,0 1 0,0-1 0,1 0 0,-1 0 0,0 0 0,0 0 0,0 0 0,0 1 0,0-1 0,0 0 0,1 0 0,-1 0 0,0 0 0,0 0 0,0 0 0,0 0 0,1 0 0,-1 0 0,0 0 0,0 0 0,0 0 0,0 0 0,1 0 0,-1 0 0,0 0 0,0 0 0,0 0 0,1 0 0,-1 0 0,0 0 0,0 0 0,14 2 0,-14-2 0,18 1-341,1-1 0,-1-1-1,27-4 1,-30 2-6485</inkml:trace>
  <inkml:trace contextRef="#ctx0" brushRef="#br0" timeOffset="31558.92">8107 2275 24575,'0'2'0,"0"3"0,0 2 0,2 3 0,3-1 0,7-2 0,5-2 0,6-2 0,1-3 0,1-5 0,-2 0 0,-3-2 0,-5 0-8191</inkml:trace>
  <inkml:trace contextRef="#ctx0" brushRef="#br0" timeOffset="32090.57">8192 2143 24575,'3'52'0,"13"77"0,-8-78 0,2 82 0,-10-126-85,0 15-342,0 0 0,7 36 1,-5-47-6400</inkml:trace>
  <inkml:trace contextRef="#ctx0" brushRef="#br0" timeOffset="32859.46">8493 1949 24575,'4'0'0,"6"0"0,7 0 0,11 0 0,7 0 0,3 0 0,4-4 0,1-3 0,-5-1 0,-4-1 0,-7 1 0,-8 2-8191</inkml:trace>
  <inkml:trace contextRef="#ctx0" brushRef="#br0" timeOffset="33274.15">8481 2095 24575,'2'2'0,"5"3"0,3 2 0,2 2 0,2 2 0,-1 1 0,-2 1 0,0-1 0,-3 1 0,0-1 0,-2-1-8191</inkml:trace>
  <inkml:trace contextRef="#ctx0" brushRef="#br0" timeOffset="33963.41">8566 2071 24575,'14'0'0,"1"-1"0,-1 0 0,0 0 0,0-2 0,24-6 0,-26 6 0,-1 0 0,1 1 0,0 0 0,0 1 0,0 0 0,0 1 0,15 2 0,-26-2 0,1 1 0,0-1 0,0 1 0,0-1 0,-1 1 0,1 0 0,0 0 0,-1 0 0,1 0 0,-1 0 0,1 0 0,-1 1 0,0-1 0,1 0 0,-1 1 0,0-1 0,0 1 0,0-1 0,0 1 0,0 0 0,0-1 0,0 1 0,-1 0 0,1-1 0,-1 1 0,1 0 0,-1 0 0,1 3 0,0 7 0,0 0 0,0 1 0,-2 15 0,0-14 0,1 1-80,1-11-49,-1 0 1,0 0-1,0 1 1,0-1-1,-1 0 1,1 0-1,-1 0 1,0 0-1,-2 6 1</inkml:trace>
  <inkml:trace contextRef="#ctx0" brushRef="#br0" timeOffset="34537.88">8590 2131 24575,'55'-2'0,"-29"1"0,0 1 0,32 3 0,-58-3 0,0 0 0,0 0 0,0 0 0,0 0 0,0 0 0,0 1 0,0-1 0,0 0 0,0 0 0,0 0 0,0 0 0,0 0 0,0 0 0,0 0 0,0 0 0,0 0 0,0 0 0,0 0 0,0 0 0,0 0 0,0 0 0,0 0 0,0 0 0,0 0 0,0 0 0,0 1 0,0-1 0,0 0 0,0 0 0,0 0 0,0 0 0,0 0 0,0 0 0,0 0 0,0 0 0,0 0 0,0 0 0,0 0 0,0 0 0,0 0 0,0 0 0,0 0 0,0 1 0,0-1 0,0 0 0,0 0 0,0 0 0,0 0 0,0 0 0,0 0 0,0 0 0,0 0 0,0 0 0,0 0 0,0 0 0,0 0 0,0 0 0,1 0 0,-1 0 0,0 0 0,0 0 0,0 0 0,0 0 0,0 0 0,-8 5 0,-12 3 0,-51 16-1365,62-20-5461</inkml:trace>
  <inkml:trace contextRef="#ctx0" brushRef="#br0" timeOffset="35025.78">8628 2204 24575,'2'0'0,"3"0"0,2 0 0,4 0 0,5-2 0,3-1 0,1 0 0,1-1 0,-1 0 0,-2 0 0,-2-1 0,-1 1 0,-4 0-8191</inkml:trace>
  <inkml:trace contextRef="#ctx0" brushRef="#br0" timeOffset="35634.08">8663 1888 24575,'5'6'0,"0"0"0,0 0 0,-1 1 0,0-1 0,-1 1 0,1 0 0,-1 0 0,-1 0 0,1 1 0,-1-1 0,0 1 0,0 8 0,2 14 0,-2 52 0,-2-69 0,1-5 0,-1 34 0,-7 61 0,5-88 0,-1-1 0,-1 0 0,0 0 0,0-1 0,-1 1 0,-1-1 0,-1 0 0,-8 13 0,13-22-52,0 0-1,-1 0 1,1-1-1,-1 1 1,0-1-1,0 1 1,0-1-1,-1 0 1,1 0-1,-1 0 1,0-1-1,1 1 1,-1-1-1,0 0 1,-1 0-1,1 0 1,0 0-1,0-1 1,-1 0-1,1 0 1,-1 0-1,1-1 0,-1 1 1,0-1-1,-5 0 1,0 0-6774</inkml:trace>
  <inkml:trace contextRef="#ctx0" brushRef="#br0" timeOffset="36128.43">8493 2313 24575,'11'1'0,"-1"0"0,1 1 0,-1 0 0,1 1 0,-1 0 0,0 0 0,0 1 0,-1 1 0,14 7 0,-7-3 0,0-2 0,22 8 0,-2-3 0,-16-5 0,0-1 0,24 4 0,-42-10-151,0 0-1,0 0 0,0 0 0,1 0 1,-1 0-1,0 0 0,0-1 1,4 0-1,4-3-6674</inkml:trace>
  <inkml:trace contextRef="#ctx0" brushRef="#br0" timeOffset="36880.25">9014 1768 24575,'2'-2'0,"2"-1"0,6 1 0,2 2 0,4 5 0,3 4 0,-2 3 0,0-1 0,-2-1 0,-4 1 0,-2-2 0,-2 0 0,-1 0 0,-1 1 0</inkml:trace>
  <inkml:trace contextRef="#ctx0" brushRef="#br0" timeOffset="37234.31">8942 1949 24575,'4'0'0,"8"-2"0,7 0 0,10-3 0,3-2 0,3-2 0,1-3 0,-1-2 0,-5 1 0,-5 3 0,-7 4-8191</inkml:trace>
  <inkml:trace contextRef="#ctx0" brushRef="#br0" timeOffset="37643.51">9039 1938 24575,'0'4'0,"0"5"0,0 6 0,2 4 0,0 3 0,3 2 0,0-1 0,-1-3 0,-1-2 0,-1-5-8191</inkml:trace>
  <inkml:trace contextRef="#ctx0" brushRef="#br0" timeOffset="38037.21">9159 2045 24575,'0'0'0,"1"0"0,-1 1 0,1-1 0,-1 0 0,1 1 0,-1-1 0,1 0 0,-1 1 0,1-1 0,-1 0 0,0 1 0,1-1 0,-1 1 0,0-1 0,1 1 0,-1-1 0,0 1 0,0-1 0,1 1 0,-1-1 0,0 1 0,0-1 0,0 1 0,0-1 0,0 1 0,0 0 0,0-1 0,0 1 0,0 0 0,0 19 0,-2-16 0,0 1 0,0-1 0,0 0 0,-1 1 0,1-1 0,-1 0 0,0 0 0,0-1 0,0 1 0,-1-1 0,1 1 0,-1-1 0,0 0 0,0 0 0,0-1 0,0 1 0,-1-1 0,-6 3 0,-3 1 0,-1 0 0,1-1 0,-1-1 0,-24 4 0,8-2 0,24-4 0,24-5 0,188-35-1365,-175 31-5461</inkml:trace>
  <inkml:trace contextRef="#ctx0" brushRef="#br0" timeOffset="38396.75">9074 2263 24575,'2'2'0,"3"1"0,4 0 0,3-1 0,2-1 0,0 0 0,0 0 0,0-1 0,-3 0-8191</inkml:trace>
  <inkml:trace contextRef="#ctx0" brushRef="#br0" timeOffset="38932.86">9160 2166 24575,'10'216'0,"-8"-202"0,0 38 0,-2-48 0,0-1 0,0 1 0,-1 0 0,1-1 0,-1 1 0,0-1 0,0 1 0,-1-1 0,1 1 0,-4 5 0,4-7-72,-1-1 1,1 0-1,-1 1 0,0-1 0,1 0 0,-1 0 0,0 0 0,0 0 1,0-1-1,1 1 0,-1 0 0,0-1 0,0 1 0,0-1 0,0 0 1,0 0-1,0 0 0,-3 0 0,-6 0-6754</inkml:trace>
  <inkml:trace contextRef="#ctx0" brushRef="#br0" timeOffset="39271.9">9050 2409 24575,'2'0'0,"1"2"0,-1 3 0,-1 3 0,-5-1 0</inkml:trace>
  <inkml:trace contextRef="#ctx0" brushRef="#br0" timeOffset="39705.87">9231 2348 24575,'2'0'0,"3"0"0,2 0 0,3 0 0</inkml:trace>
  <inkml:trace contextRef="#ctx0" brushRef="#br0" timeOffset="40616.68">9377 1877 24575,'1'1'0,"-1"-1"0,1 0 0,0 1 0,-1-1 0,1 0 0,-1 1 0,1-1 0,-1 1 0,0-1 0,1 1 0,-1-1 0,1 1 0,-1-1 0,0 1 0,0 0 0,1-1 0,-1 1 0,0-1 0,0 1 0,0 0 0,1-1 0,-1 1 0,0 0 0,0 0 0,2 21 0,-2-19 0,1 4 0,-2 0 0,1 1 0,-1-1 0,0 1 0,-1-1 0,0 0 0,0 0 0,0 0 0,-1 0 0,0 0 0,-4 6 0,-6 15 0,11-21 0,0-1-1,0 1 0,0-1 0,1 1 1,0 0-1,0 0 0,1 0 0,0 11 1,3 5 33,7 29 0,1 18-1458,-10-58-5401</inkml:trace>
  <inkml:trace contextRef="#ctx0" brushRef="#br0" timeOffset="40973.11">9364 2132 24575,'4'-2'0,"6"-3"0,3 0 0,3-2 0,1-1 0,4-2 0,1-1 0,-2 1 0,-2 3 0,-2 0 0,-2 1 0,-3 2-8191</inkml:trace>
  <inkml:trace contextRef="#ctx0" brushRef="#br0" timeOffset="41417.05">9413 2107 24575,'2'25'0,"1"1"0,1-1 0,2 0 0,0-1 0,17 41 0,4 17 0,-12-23-5,-6-21-675,14 38 0,-17-62-6146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51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2093 111 24575,'0'0'-8191</inkml:trace>
  <inkml:trace contextRef="#ctx0" brushRef="#br0" timeOffset="2646.96">1 3305 24575,'0'-3'0,"1"0"0,-1 0 0,1 0 0,0 0 0,0 0 0,0 0 0,3-3 0,1-7 0,89-316 0,-13 35 0,-49 189 0,-12 37 0,41-97 0,-35 100 0,-2-1 0,15-73 0,10-31 0,-7 43 0,38-107 0,-34 108 0,34-82 0,-38 107 0,37-129 0,32-109 0,-79 244 0,36-84 0,-64 168 32,0 1 0,-1 0 0,3-18-1,-3 17-528,-1 0-1,9-20 1</inkml:trace>
  <inkml:trace contextRef="#ctx0" brushRef="#br0" timeOffset="3875.48">872 99 24575,'12'-10'0,"1"0"0,1 1 0,0 0 0,0 1 0,1 0 0,0 2 0,26-9 0,-9 3 0,-24 9 0,1 1 0,0-1 0,0 2 0,0 0 0,0 0 0,0 0 0,0 1 0,16 2 0,-23-1 0,0 0 0,1 0 0,-1 0 0,0 0 0,0 0 0,0 0 0,0 0 0,0 1 0,0-1 0,-1 1 0,1 0 0,0-1 0,-1 1 0,1 0 0,-1 0 0,0 0 0,1 0 0,-1 0 0,0 0 0,0 1 0,-1-1 0,1 0 0,0 0 0,-1 1 0,1 2 0,2 8 0,0 1 0,0 25 0,-1-21 42,0 0-1,6 19 1,-3-19-787,2 33 0,-6-41-6081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32.9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24575,'17'1'0,"1"1"0,-1 1 0,0 1 0,0 1 0,32 12 0,-23-7 0,30 6 0,-20-7 0,0-3 0,0-1 0,50 1 0,-9-6 0,166-10 0,-171 5 0,85 6 0,-57 1 0,20-7 0,128-22 0,-178 21 0,115 5 0,-81 3 0,92-2-1365,-185 0-5461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23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1379 36 24575,'-329'13'0,"37"-1"0,161-4 0,-211 40 0,322-45 0,-94 20 0,98-18 0,1 0 0,-1 1 0,1 0 0,-28 17 0,40-21 0,0 1 0,0 0 0,0 0 0,0 0 0,0 0 0,1 0 0,0 1 0,0-1 0,0 1 0,0 0 0,0-1 0,0 1 0,1 0 0,0 0 0,-1 8 0,-2 7 0,2 0 0,0 21 0,1-26 0,0 15 0,1 0 0,2 0 0,0 1 0,2-2 0,1 1 0,2 0 0,1-1 0,1-1 0,1 1 0,1-1 0,23 40 0,-24-51 0,0 0 0,0-1 0,2 0 0,22 23 0,-25-30 0,-1-1 0,1 0 0,1-1 0,-1 0 0,1 0 0,0-1 0,0-1 0,1 0 0,13 4 0,36 6 0,104 9 0,-120-18 0,474 28 0,6-33 0,-254-2 0,121 3 0,370-5 0,-231-41 0,-486 40 0,111-15 0,189-16 0,-99 13 0,-199 16 0,0-2 0,0-3 0,53-20 0,-88 28 0,0-1 0,0 0 0,-1 0 0,1-1 0,-1-1 0,0 0 0,-1 0 0,1-1 0,-2 0 0,1-1 0,-1 0 0,0 0 0,-1 0 0,0-1 0,6-12 0,1-7 0,0-1 0,-2-1 0,-1 0 0,-2 0 0,-1-1 0,-1-1 0,-2 1 0,-1-1 0,-2 1 0,-1-1 0,-3-36 0,2 65 0,-1-1 0,1 1 0,-1 0 0,0 0 0,0-1 0,0 1 0,0 0 0,-1 0 0,1 0 0,-1 0 0,0 1 0,-1-1 0,1 0 0,-4-3 0,1 2 0,0 1 0,0 0 0,0 1 0,0-1 0,-1 1 0,0 0 0,0 0 0,1 1 0,-8-2 0,-59-20 0,-1 4 0,-107-15 0,-154 2 0,-343 26 0,253 24 0,-31 1 0,243-12 0,-115 2 0,105 5 0,75-2 0,-112 20 0,159-23-1365,87-6-5461</inkml:trace>
  <inkml:trace contextRef="#ctx0" brushRef="#br0" timeOffset="1721.81">4767 436 24575,'124'-1'0,"137"2"0,-199 3 0,0 2 0,70 16 0,-118-18 0,-1 0 0,1 1 0,-1 1 0,1 0 0,-2 0 0,1 1 0,-1 1 0,0 0 0,0 1 0,17 17 0,1 7 0,-1 0 0,27 44 0,-50-69 0,89 107 0,-92-110 7,-1-1-1,0 1 1,0 0-1,0 0 1,0 0-1,-1 1 1,0-1 0,0 0-1,0 9 1,3 16-1438,-2-22-5395</inkml:trace>
  <inkml:trace contextRef="#ctx0" brushRef="#br0" timeOffset="3818.48">5806 933 24575,'-161'-2'0,"-170"4"0,325-2 0,0 0 0,0 0 0,-1 1 0,1-1 0,0 2 0,0-1 0,1 1 0,-1-1 0,0 2 0,0-1 0,1 1 0,-1-1 0,-7 7 0,10-7 0,-1 0 0,1 0 0,-1 0 0,1-1 0,-1 1 0,-5 0 0,-20 10 0,21-6 0,-1 0 0,1 1 0,0-1 0,0 2 0,1-1 0,-1 1 0,2 0 0,-1 0 0,1 1 0,1 0 0,0 0 0,0 0 0,0 1 0,1-1 0,1 1 0,-4 15 0,-1 14 0,3-16 0,1-1 0,-2 38 0,5-53 0,2 0 0,-1 0 0,1 0 0,0 0 0,0 0 0,1 0 0,0 0 0,0-1 0,1 1 0,0-1 0,0 0 0,0 1 0,5 4 0,0 0 0,0 0 0,1-1 0,0 0 0,1-1 0,0 0 0,0 0 0,1-1 0,0-1 0,1 0 0,0 0 0,0-1 0,0 0 0,1-2 0,-1 1 0,1-1 0,0-1 0,1 0 0,24 1 0,421-3 0,-201-3 0,-253 2 0,5 0 0,1 0 0,0-1 0,16-3 0,-24 3 0,0 1 0,0-1 0,0 0 0,-1-1 0,1 1 0,0 0 0,0-1 0,-1 0 0,1 0 0,-1 1 0,0-1 0,1-1 0,-1 1 0,0 0 0,0 0 0,3-6 0,11-15 0,-13 19 0,0 0 0,1 0 0,-2 0 0,1-1 0,-1 0 0,1 1 0,1-7 0,37-139 0,-38 138 0,-1-1 0,0 1 0,0 0 0,-1-1 0,-1 1 0,0-1 0,-3-19 0,2 25 0,-1 0 0,0 0 0,0 1 0,0-1 0,-1 0 0,0 1 0,0 0 0,0 0 0,-1 0 0,0 0 0,0 0 0,-1 1 0,0-1 0,-9-8 0,-9-5 0,19 14 0,0 1 0,0 0 0,-1 1 0,0-1 0,1 1 0,-1 0 0,0 0 0,0 0 0,-1 1 0,1 0 0,-10-3 0,10 4 0,-31-7 0,0 2 0,-72-3 0,-26 10-1365,120-1-5461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7:14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4451 24575,'989'11'0,"-272"-11"0,-312-31 0,-188 27 0,-44 3 0,-51-17 92,-88 12-578,0 1 1,46-2-1,-70 7-6340</inkml:trace>
  <inkml:trace contextRef="#ctx0" brushRef="#br0" timeOffset="2642.05">6870 25 24575,'-739'0'0,"732"0"0,0 1 0,0 0 0,1 0 0,-1 0 0,1 1 0,-1 0 0,1 0 0,0 1 0,-1 0 0,-8 6 0,-3 2 0,-32 30 0,37-30 0,-1 3 0,0 0 0,1 0 0,1 1 0,-17 26 0,-32 72 0,51-88 0,1 0 0,0 1 0,2 1 0,1-1 0,2 1 0,0 0 0,2 0 0,1 0 0,1 0 0,1 1 0,5 28 0,-1-31 0,1 0 0,0-1 0,2 0 0,1-1 0,1 1 0,14 23 0,9 10 0,46 59 0,-40-65 0,2-1 0,2-2 0,3-2 0,1-2 0,83 60 0,-114-94 0,0 0 0,1-2 0,0 1 0,0-2 0,1 0 0,0-1 0,0-1 0,1-1 0,-1-1 0,1 0 0,0-1 0,0-1 0,19-1 0,233-9 0,-201 3 0,130-27 0,-186 29 0,0 0 0,0-2 0,0 1 0,0-1 0,-1-1 0,0-1 0,-1 0 0,0 0 0,0-1 0,0-1 0,-1 0 0,17-20 0,-16 15 0,-1-1 0,-1 0 0,0-1 0,-1 0 0,-1-1 0,0 0 0,-1 0 0,-1 0 0,4-26 0,1-21 0,-2-1 0,-1-71 0,-18-132 0,6 218 0,-3 0 0,-1 0 0,-3 1 0,-19-54 0,20 83 0,-1 1 0,0 0 0,-24-32 0,27 41 0,1 2 0,-1 1 0,0 0 0,-1 0 0,1 1 0,-1 0 0,-1 1 0,-18-10 0,-17-13 0,39 25-114,0 1 1,-1-1-1,0 1 0,0 0 0,0 1 1,0-1-1,0 1 0,-1 1 0,1 0 1,-1 0-1,-8 0 0,3 0-6712</inkml:trace>
  <inkml:trace contextRef="#ctx0" brushRef="#br0" timeOffset="5069.99">6242 1295 24575,'-6'4'0,"-1"1"0,1 0 0,0 0 0,0 0 0,-9 11 0,-2 3 0,-351 287 0,289-245 0,-500 415 14,106-85-71,-19-25-612,388-297 648,-128 63 1,162-98 208,-2-4 0,-1-3 1,-78 19-1,-473 67-188,575-105 0,1 3 0,-70 23 0,61-15 0,33-12 0,-11 3 0,-42 19 0,67-25 0,0 1 0,1 0 0,-1 1 0,1 0 0,0 1 0,1 0 0,0 0 0,-13 14 0,13-10-1365,0-3-5461</inkml:trace>
  <inkml:trace contextRef="#ctx0" brushRef="#br0" timeOffset="6099.42">2444 3157 24575,'-6'7'0,"1"0"0,0 0 0,1 1 0,0 0 0,0 0 0,-5 16 0,-3 5 0,-11 21 0,6-18 0,2 1 0,2 1 0,-16 59 0,24-70 0,2-13 0,1 0 0,0 0 0,-1 19 0,3-26 0,0-1 0,0 1 0,0 0 0,1 0 0,-1-1 0,1 1 0,0 0 0,-1-1 0,1 1 0,1-1 0,-1 1 0,0-1 0,1 0 0,-1 1 0,1-1 0,-1 0 0,1 0 0,0 0 0,3 2 0,8 5 0,0 0 0,1-1 0,25 10 0,-3-1 0,-14-6 0,183 100 0,-141-76-1365,-51-29-5461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15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876 99 24575,'0'-1'0,"0"0"0,-1 0 0,1 0 0,0-1 0,-1 1 0,1 0 0,-1 0 0,1 0 0,-1 0 0,0 0 0,0 0 0,1 0 0,-1 0 0,0 0 0,0 0 0,0 1 0,0-1 0,0 0 0,0 1 0,-1-2 0,-28-13 0,18 10 0,-11-5 0,0 0 0,0 2 0,-1 1 0,0 1 0,-1 1 0,-41-4 0,-153 6 0,133 5 0,64-2 0,-1 1 0,-29 5 0,45-5 0,-1 1 0,1 0 0,-1 1 0,1 0 0,0 0 0,0 0 0,0 1 0,0 0 0,1 0 0,-9 8 0,5-3 0,0 1 0,0 1 0,1 0 0,0 0 0,1 0 0,1 1 0,0 1 0,0-1 0,-7 21 0,7-11 0,1 0 0,1 1 0,1-1 0,0 1 0,1 26 0,1 24 0,3 0 0,3 0 0,3 0 0,3 0 0,33 116 0,-31-148 0,36 111 0,-37-122 0,2 0 0,31 53 0,-22-49 0,1-1 0,41 46 0,-52-67 0,1 0 0,0-1 0,1 0 0,0-1 0,0 0 0,1-1 0,1-1 0,24 10 0,-4-6 0,0-2 0,1-1 0,69 7 0,116-5 0,-200-10 0,492-1 0,-238-1 0,-247 1 0,1-1 0,-1-2 0,0 0 0,0-2 0,33-10 0,-47 10 0,-1-1 0,1 0 0,-2-1 0,1 0 0,-1-1 0,0-1 0,-1 0 0,0 0 0,0-1 0,-1-1 0,16-19 0,-12 10 0,0-1 0,-2-1 0,-1 0 0,16-38 0,26-99 0,-15 37 0,79-258 0,-110 347 0,-2 0 0,-1-1 0,-1 1 0,-2-1 0,-3-48 0,0 77 0,-1-1 0,1 1 0,-1-1 0,0 1 0,-1 0 0,1 0 0,-1 0 0,0 0 0,0 0 0,-1 0 0,-3-4 0,-1 0 0,0 1 0,-1-1 0,0 2 0,-14-11 0,-13-4 0,-2 2 0,-55-23 0,74 37 0,0 2 0,0 0 0,-1 1 0,1 1 0,-39 0 0,11 1 0,-257-2 0,20 1 0,166-10 0,-31 0 0,-173 13-1365,312-1-5461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07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24575,'12'4'0,"0"0"0,0 0 0,0-1 0,1-1 0,24 2 0,-21-2 0,668 23 0,-538-25 0,1110-1 0,-969-3 0,470-3 0,972 7 0,-1524 12 0,145-12-1365,-340 0-5461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04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0 143 24575,'778'14'0,"31"9"0,-543-24 0,279 2 0,-254 10 0,50 1 0,-213-10 0,322-4 0,-385-5 0,-1-2 0,79-21 0,-28 5 0,239-52 0,-185 50 0,-77 14 0,-31 8 92,-42 4-820,34-6-1,-43 5-6097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58:31.129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0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03:32.187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0 642 24575,'8'-7'0,"0"1"0,1 0 0,-1 0 0,1 1 0,0 0 0,1 0 0,-1 1 0,11-4 0,14-2 0,33-6 0,-22 8 0,-1 2 0,49 1 0,93 6 0,-58 2 0,555 8 0,-227-20 0,-398 8 0,202-1 0,39-1 0,1-22 0,-222 14 0,474-62 0,3 30 0,-80 3-1365,-465 39-5461</inkml:trace>
  <inkml:trace contextRef="#ctx0" brushRef="#br0" timeOffset="783.63">4397 229 24575,'7'4'0,"-1"1"0,0 0 0,0 0 0,0 1 0,0 0 0,-1 0 0,6 8 0,7 7 0,95 91 0,-112-111 4,1 0 0,-1 0-1,0 0 1,0 0-1,0 1 1,0-1 0,0 0-1,0 1 1,0-1 0,0 1-1,-1-1 1,1 1-1,-1-1 1,1 1 0,-1-1-1,1 1 1,-1-1 0,0 1-1,0 0 1,0-1-1,0 1 1,0 0 0,0-1-1,0 1 1,0 0 0,-1-1-1,1 1 1,-1-1-1,1 1 1,-1-1 0,0 1-1,-1 2 1,-1 0-169,-1 0 0,1 0 0,-1 0 0,0 0 0,0 0 0,-1-1 0,1 0 0,-8 4 0</inkml:trace>
  <inkml:trace contextRef="#ctx0" brushRef="#br0" timeOffset="2253.29">4905 270 24575,'0'400'0,"1"-438"0,3 0 0,0 1 0,11-38 0,-9 23 0,-6 43 0,0 0 0,1 0 0,0 0 0,1 0 0,0 0 0,0 0 0,6-12 0,-8 20 0,1 0 0,0 0 0,0 0 0,0-1 0,0 1 0,0 0 0,0 0 0,0 0 0,0 0 0,1 1 0,-1-1 0,0 0 0,0 0 0,1 1 0,-1-1 0,0 1 0,1-1 0,-1 1 0,1 0 0,-1-1 0,1 1 0,-1 0 0,1 0 0,-1 0 0,1 0 0,-1 0 0,0 0 0,1 1 0,-1-1 0,1 0 0,-1 1 0,1-1 0,-1 1 0,0 0 0,1-1 0,1 2 0,3 2 0,0-1 0,-1 0 0,1 1 0,-1 0 0,1 1 0,6 7 0,-9-9 0,-1 0 0,-1 0 0,1 0 0,0 1 0,-1-1 0,1 0 0,-1 1 0,0-1 0,0 1 0,0-1 0,-1 1 0,1 5 0,-2 49 0,-1-28 0,1 3 0,2 51 0,-1-84-2,0 0 0,0 1 1,0-1-1,0 0 0,0 0 0,0 0 0,0 0 0,0 1 0,0-1 0,0 0 0,0 0 0,0 0 0,0 1 0,0-1 1,0 0-1,0 0 0,0 0 0,0 0 0,0 0 0,1 1 0,-1-1 0,0 0 0,0 0 0,0 0 0,0 0 0,0 0 1,0 1-1,1-1 0,-1 0 0,0 0 0,0 0 0,0 0 0,0 0 0,0 0 0,1 0 0,-1 0 0,0 0 1,0 0-1,0 0 0,1 0 0,-1 0 0,0 0 0,0 0 0,0 0 0,0 0 0,1 0 0,8-7 180,10-17-994,-17 21 179,9-11-6189</inkml:trace>
  <inkml:trace contextRef="#ctx0" brushRef="#br0" timeOffset="3556.48">5164 468 24575,'124'0'0,"-123"0"0,0-1 0,0 1 0,0 0 0,0 0 0,0-1 0,0 1 0,0 0 0,0-1 0,0 1 0,0-1 0,0 1 0,-1-1 0,1 0 0,0 1 0,0-1 0,0 0 0,-1 0 0,1 1 0,0-1 0,-1 0 0,1 0 0,-1 0 0,2-2 0,-1 0 0,0 0 0,0-1 0,0 1 0,-1 0 0,1-1 0,-1 1 0,0-7 0,0 3 0,-1-1 0,0 0 0,0 1 0,0-1 0,-1 1 0,-5-12 0,6 17 0,0 0 0,0-1 0,0 1 0,0 0 0,-1 0 0,1 1 0,-1-1 0,1 0 0,-1 0 0,0 1 0,0-1 0,1 1 0,-1-1 0,0 1 0,0 0 0,-4-2 0,1 2 0,0 0 0,1 0 0,-1 1 0,0 0 0,1-1 0,-1 2 0,-8 0 0,10-1 0,0 1 0,-1-1 0,1 1 0,0 0 0,0 0 0,0 0 0,0 0 0,0 1 0,1-1 0,-1 1 0,0-1 0,1 1 0,-1 0 0,1 0 0,-5 5 0,4-3 0,0 0 0,0 1 0,0-1 0,1 1 0,0 0 0,0 0 0,0 0 0,-2 9 0,0 7 0,2 0 0,0 0 0,2 38 0,0-42 0,0 4 0,-1-13 0,1 0 0,0 1 0,1-1 0,1 10 0,-1-16 0,-1 0 0,1 0 0,-1 0 0,1 0 0,0-1 0,0 1 0,-1 0 0,1 0 0,1-1 0,-1 1 0,0-1 0,0 1 0,1-1 0,-1 0 0,0 1 0,1-1 0,0 0 0,-1 0 0,1 0 0,0 0 0,-1 0 0,5 1 0,3 1 30,1 0 0,1-1 0,16 2 0,-23-3-144,0-1 0,0 0-1,1 0 1,-1-1 0,0 1 0,0-1-1,0 0 1,0 0 0,0 0 0,0-1-1,0 1 1,3-3 0</inkml:trace>
  <inkml:trace contextRef="#ctx0" brushRef="#br0" timeOffset="4224.66">5413 362 24575,'1'6'0,"0"-1"0,1 1 0,0-1 0,0 0 0,0 1 0,1-1 0,-1 0 0,1-1 0,1 1 0,3 5 0,5 6 0,18 33-341,3-1 0,1-2-1,47 46 1,-72-82-6485</inkml:trace>
  <inkml:trace contextRef="#ctx0" brushRef="#br0" timeOffset="4755.24">5589 362 24575,'-2'4'0,"0"4"0,-2 5 0,-2 3 0,-1 7 0,-2 2 0,-1 2 0,-1 1 0,1-2 0,-1-3 0,-2-3 0,2-3 0,1-1 0,2-2 0,0-4 0,2-1 0,2-1 0</inkml:trace>
  <inkml:trace contextRef="#ctx0" brushRef="#br0" timeOffset="5467.48">5714 415 24575,'3'-2'0,"5"0"0,7-2 0,3 0 0,3 0 0,4 0 0,-2 0 0,-3 1 0,-4 1-8191</inkml:trace>
  <inkml:trace contextRef="#ctx0" brushRef="#br0" timeOffset="6199.89">5817 229 24575,'0'29'0,"3"104"0,-1-108 0,1-1 0,1 0 0,10 33 0,-12-50 0,0 0 0,1-1 0,0 1 0,0-1 0,0 0 0,1 1 0,0-2 0,5 7 0,-6-9 0,-1-1 0,1 1 0,0-1 0,0 1 0,1-1 0,-1 0 0,0 0 0,1-1 0,-1 1 0,1-1 0,0 0 0,-1 0 0,1 0 0,0 0 0,0 0 0,4-1 0,26 1-1365,-24-1-5461</inkml:trace>
  <inkml:trace contextRef="#ctx0" brushRef="#br0" timeOffset="6813.92">6264 426 24575,'0'-2'0,"2"0"0,4-3 0,4 1 0,5 1 0,2 0 0,3 1 0,-1 1 0,-2 1 0,-3 0-8191</inkml:trace>
  <inkml:trace contextRef="#ctx0" brushRef="#br0" timeOffset="7330.07">6356 300 24575,'0'0'0,"-1"1"0,1-1 0,-1 1 0,1-1 0,-1 0 0,1 1 0,-1-1 0,1 1 0,0-1 0,-1 1 0,1-1 0,0 1 0,-1-1 0,1 1 0,0-1 0,0 1 0,-1 0 0,1-1 0,0 1 0,0-1 0,0 1 0,0 0 0,0-1 0,0 2 0,-2 18 0,2-17 0,-2 215 0,3-117 0,-5-76-1365</inkml:trace>
  <inkml:trace contextRef="#ctx0" brushRef="#br0" timeOffset="7765.83">6304 726 24575,'2'0'0,"2"-2"0,3-3 0,3-4 0,1-1 0,4-3 0,-1-1 0,1 0 0,-2 1 0,0 3 0,-2 2 0,-1 2 0,-2 1 0,-2 0 0</inkml:trace>
  <inkml:trace contextRef="#ctx0" brushRef="#br0" timeOffset="8277.19">6482 384 24575,'1'-2'0,"7"-2"0,5-2 0,6-4 0,4 0 0,6 2 0,3 0 0,3 1 0,0 3 0,-5 1 0,-6 2 0,-7 0-8191</inkml:trace>
  <inkml:trace contextRef="#ctx0" brushRef="#br0" timeOffset="8758.17">6573 487 24575,'0'4'0,"0"4"0,0 3 0,0 2 0,-2 4 0,0 2 0,0-1 0,0-1 0,1-4-8191</inkml:trace>
  <inkml:trace contextRef="#ctx0" brushRef="#br0" timeOffset="9599.36">6554 528 24575,'4'-4'0,"0"1"0,0-1 0,1 1 0,-1-1 0,1 2 0,10-6 0,-12 7 0,0 0 0,-1 0 0,1 0 0,0 1 0,-1-1 0,1 1 0,0-1 0,0 1 0,-1 0 0,1 0 0,0 1 0,0-1 0,0 0 0,-1 1 0,1 0 0,3 0 0,-5 0 0,0 0 0,0 0 0,0 0 0,0-1 0,0 1 0,0 0 0,0 0 0,0 1 0,-1-1 0,1 0 0,0 0 0,0 0 0,-1 0 0,1 1 0,-1-1 0,1 0 0,-1 1 0,0-1 0,0 0 0,1 1 0,-1-1 0,0 3 0,-1 35 0,0-25 0,0-8-151,1-1-1,-1 1 0,1-1 0,-2 0 1,1 1-1,0-1 0,-1 0 1,-3 7-1</inkml:trace>
  <inkml:trace contextRef="#ctx0" brushRef="#br0" timeOffset="10016.82">6594 654 24575,'0'-2'0,"0"-2"0,2-1 0,2 0 0,2-3 0,2 0 0</inkml:trace>
  <inkml:trace contextRef="#ctx0" brushRef="#br0" timeOffset="10552.97">6564 705 24575,'3'0'0,"4"-2"0,1-2 0,2-1 0,3 1 0,2 1 0,1 1 0,0-1 0,1 0 0,-2 1 0,-4 0-8191</inkml:trace>
  <inkml:trace contextRef="#ctx0" brushRef="#br0" timeOffset="11441.63">6657 114 24575,'1'21'0,"1"1"0,0-1 0,11 41 0,27 61 0,-2-9 0,-27-71 0,51 158 0,-53-179 0,0 0 0,2-1 0,1 0 0,0-1 0,1-1 0,28 32 0,-22-37 120,-19-14-155,1 1-1,-1-1 1,1 0 0,-1 0-1,1 0 1,-1 0-1,1 0 1,-1 0 0,1 0-1,-1 0 1,1 0 0,-1-1-1,1 1 1,-1 0 0,1 0-1,-1 0 1,1 0 0,-1-1-1,1 1 1,-1 0-1,0 0 1,1-1 0,-1 1-1,1 0 1,-1-1 0,0 1-1,1-1 1,-1 1 0,0 0-1,0-1 1,1 1 0,-1-1-1,0 1 1,0-1-1,1 1 1,-1-1 0,0 1-1,0-1 1,0 1 0,0-1-1,0 0 1,3-10-6791</inkml:trace>
  <inkml:trace contextRef="#ctx0" brushRef="#br0" timeOffset="11846.51">6906 571 24575,'-4'2'0,"-4"5"0,-3 6 0,-6 7 0,-5 6 0,-3 7 0,-2 7 0,-1 2 0,1-3 0,3-6 0,5-7 0,5-6 0,3-7 0</inkml:trace>
  <inkml:trace contextRef="#ctx0" brushRef="#br0" timeOffset="12359.67">6843 1 24575,'0'2'0,"0"3"0</inkml:trace>
  <inkml:trace contextRef="#ctx0" brushRef="#br0" timeOffset="13239.24">7081 435 24575,'10'-9'0,"1"0"0,0 1 0,1 1 0,-1 0 0,1 1 0,1 0 0,-1 0 0,1 2 0,19-6 0,-14 6 0,1 0 0,0 2 0,0 0 0,0 1 0,0 0 0,23 4 0,-40-3 0,0 1 0,1-1 0,-1 1 0,0 0 0,0 0 0,0 0 0,-1 0 0,1 0 0,0 0 0,0 0 0,0 1 0,-1-1 0,1 0 0,-1 1 0,1 0 0,-1-1 0,0 1 0,0 0 0,1 0 0,-1 0 0,0-1 0,0 1 0,-1 0 0,2 3 0,1 6 0,0 0 0,-1 0 0,2 16 0,-3-19 0,5 42 0,-3 0 0,-2 0 0,-6 68 0,4-111 10,0 0 0,0 0 0,-1 0 0,1 0 0,-2 0 0,1-1 0,-1 1 0,0-1 0,0 1 0,-1-1 0,-7 10 0,7-12-116,-1 0 0,1 0 0,-1 0 0,0 0 0,0-1 0,-1 1-1,1-1 1,-1-1 0,1 1 0,-1-1 0,0 0 0,0 0 0,-9 1 0,4-1-6720</inkml:trace>
  <inkml:trace contextRef="#ctx0" brushRef="#br0" timeOffset="13751.63">7300 30 24575,'0'6'0,"-2"8"0,-2 9 0,-4 8 0,-4 5 0,-6 13 0,-1 10 0,-3 6 0,1 4 0,-1 3 0,-1-2 0,2-8 0,2-11 0,4-10 0,3-11 0,5-9 0,3-7-8191</inkml:trace>
  <inkml:trace contextRef="#ctx0" brushRef="#br0" timeOffset="14188.1">7094 187 24575,'0'2'0,"0"2"0,0 2 0,1 3 0,3-2 0,3 1 0</inkml:trace>
  <inkml:trace contextRef="#ctx0" brushRef="#br0" timeOffset="14612.78">7227 519 24575,'2'2'0,"0"2"0</inkml:trace>
  <inkml:trace contextRef="#ctx0" brushRef="#br0" timeOffset="17179.48">7713 30 24575,'2'0'0,"2"2"0</inkml:trace>
  <inkml:trace contextRef="#ctx0" brushRef="#br0" timeOffset="17727.66">7506 167 24575,'0'1'0,"0"3"0,0 3 0,0 3 0,0 1 0,0 2 0,-2-1 0,0 2 0,0 0 0,0-2-8191</inkml:trace>
  <inkml:trace contextRef="#ctx0" brushRef="#br0" timeOffset="18409.4">7549 176 24575,'0'-1'0,"0"0"0,1 1 0,-1-1 0,1 1 0,-1-1 0,0 1 0,1-1 0,-1 1 0,1-1 0,0 1 0,-1-1 0,1 1 0,-1 0 0,1-1 0,0 1 0,-1 0 0,1 0 0,0-1 0,-1 1 0,1 0 0,0 0 0,0 0 0,22-5 0,-17 4 0,91-14 0,165-7 0,-249 21 0,-9 1 0,1-1 0,-1 1 0,0 0 0,1 0 0,-1 1 0,9 1 0,-12-2 0,0 1 0,0 0 0,0-1 0,0 1 0,0-1 0,0 1 0,0 0 0,0 0 0,0 0 0,-1 0 0,1-1 0,0 1 0,0 0 0,-1 0 0,1 0 0,-1 1 0,1-1 0,-1 0 0,1 0 0,-1 0 0,0 0 0,1 0 0,-1 1 0,0-1 0,0 0 0,0 0 0,0 0 0,0 0 0,-1 3 0,2 25-117,-1-12 199,0 0 1,-4 25 0,3-38-177,0 0 1,0 0-1,0 0 1,0 0-1,-1 0 1,1 0-1,-1 0 1,0 0-1,0-1 1,0 1-1,-1-1 1,0 0-1,1 0 1,-1 0-1,-4 4 1</inkml:trace>
  <inkml:trace contextRef="#ctx0" brushRef="#br0" timeOffset="18910.3">7590 374 24575,'0'2'0,"0"2"0,0 2 0,0 4 0,0 2 0,-2 0 0,-2-1 0,-2-1 0,-2-1 0,-2-2 0</inkml:trace>
  <inkml:trace contextRef="#ctx0" brushRef="#br0" timeOffset="19404.92">7776 343 24575,'2'0'0,"2"2"0,2 2 0,0 2 0,1 4 0,1 2 0,1 0 0,1-1 0,0-3 0,-2-1 0,0-2 0</inkml:trace>
  <inkml:trace contextRef="#ctx0" brushRef="#br0" timeOffset="19924.03">7621 549 24575,'0'-2'0,"2"-2"0,2-1 0,2 1 0,4 1 0,0 0 0,0-1 0,1 1 0,1 0 0,0-1 0,1 1 0,1 1 0,0 1 0,-1 0 0,0 1 0,-1 0 0,-3 0-8191</inkml:trace>
  <inkml:trace contextRef="#ctx0" brushRef="#br0" timeOffset="20507.39">7765 571 24575,'0'2'0,"0"2"0,0 4 0,0 2 0,0 2 0,0 0 0,0 0 0,0-1 0,0 1 0,0-1 0,0-1 0,-2 1 0,0-1 0</inkml:trace>
  <inkml:trace contextRef="#ctx0" brushRef="#br0" timeOffset="20993.73">7652 756 24575,'2'0'0,"4"-1"0,8-2 0,9-1 0,3 0 0,4 1 0,-1 0 0,-3 1 0,-4 1 0,-4 1 0,-6 0-8191</inkml:trace>
  <inkml:trace contextRef="#ctx0" brushRef="#br0" timeOffset="21339.12">8006 757 24575,'0'0'-8191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5:30:47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24575,'566'0'0,"-473"12"0,46 0 0,8 1 0,40 5 0,-126-10 0,83 2 0,42-4 0,-21 0 0,1000-7 0,-864 20 0,-7-1 0,-125-19 0,112 2 0,-162 4 0,108 2 0,1797-7-1365,-2015 0-5461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5:30:42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112 414 24575,'6'1'0,"0"0"0,-1 0 0,1 1 0,0 0 0,-1 0 0,0 1 0,1-1 0,8 7 0,2 0 0,0 0 0,1 0 0,0 0 0,1-1 0,0-1 0,0 0 0,0-2 0,25 5 0,1-3 0,57 7 0,126 3 0,931-18 0,-823 22 0,-210-10 0,-102-9 0,400 25 0,287 11 0,-395-23 0,-194-11 0,544 0 0,-373-6 0,1568 2 0,-1841-1 0,1-1 0,32-7 0,22-3 0,161-12 0,-226 22 0,0 0 0,-1 0 0,1-1 0,-1 0 0,0-1 0,0 0 0,13-8 0,-2 2 0,16-11 0,-1-1 0,34-27 0,-6-13 0,-56 55 0,0 0 0,0 0 0,-1-1 0,8-14 0,0 0 0,-8 14 0,0-1 0,-1-1 0,0 1 0,-1 0 0,0-1 0,-1 0 0,0 0 0,0 0 0,-1 0 0,0 0 0,-1 0 0,0 0 0,-3-19 0,2 27 0,1 0 0,-1 0 0,1 0 0,-1 1 0,0-1 0,0 0 0,0 1 0,0-1 0,0 0 0,0 1 0,-1-1 0,1 1 0,0 0 0,-1-1 0,1 1 0,-1 0 0,1 0 0,-1 0 0,0 0 0,1 0 0,-1 0 0,0 1 0,0-1 0,0 1 0,-2-1 0,-7-2 0,-1 0 0,-22-1 0,23 3 0,-163-10 0,3-2 0,-184-19 0,256 21 0,-107 1 0,-101-2 0,-2080 13 0,2071 12 0,-1090-14 0,990-18 0,313 11 0,-100-14 0,-11 0 0,-171 18 0,208 6 0,127-2 0,0-1 0,-52 6 0,86-3 0,1 1 0,0 0 0,-1 1 0,1 0 0,1 1 0,-1 1 0,-22 12 0,24-11 0,0 0 0,-19 5 0,17-7 0,-28 15 0,40-19 0,0 1 0,0 0 0,1 1 0,-1-1 0,0 0 0,1 1 0,0 0 0,-1-1 0,1 1 0,0 0 0,1 0 0,-1 0 0,0 0 0,1 0 0,0 1 0,-1-1 0,1 0 0,-1 6 0,1 4 0,0 1 0,0-1 0,3 23 0,-1-2 0,0-29 9,-1 0-1,1 0 1,0 0-1,0 0 1,0 0 0,1 0-1,-1 0 1,1-1-1,1 1 1,-1 0-1,1-1 1,-1 0-1,8 8 1,-4-5-221,1 0 0,0 0 0,0-1-1,1 0 1,0 0 0,12 6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02:54.088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1 24575,'0'0'-8191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15:44.490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1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6:00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24575,'8'0'0,"0"0"0,1 0 0,-1 1 0,0 0 0,0 0 0,12 5 0,-17-5 0,0 0 0,-1 1 0,1-1 0,-1 1 0,1 0 0,-1 0 0,0 0 0,0 0 0,1 0 0,-2 0 0,1 0 0,0 1 0,0-1 0,-1 1 0,1-1 0,-1 1 0,0 0 0,0 0 0,0-1 0,0 1 0,1 5 0,-1 2-76,0 0 1,0 0-1,-1 0 0,0 0 0,0 0 0,-2-1 0,1 1 0,-1 0 1,0 0-1,-1-1 0,0 1 0,-1-1 0,0 0 0,0 0 1,-1 0-1,0 0 0,-9 10 0,8-11-6750</inkml:trace>
  <inkml:trace contextRef="#ctx0" brushRef="#br0" timeOffset="674.56">127 216 24575,'3'0'0,"2"0"0,2 0 0,3 0 0,2 0 0,0 0 0,1 0 0,-2-2 0,-1-1 0,0-2 0,1 0 0,0 1 0,1-1 0,0 0 0,-2 1-8191</inkml:trace>
  <inkml:trace contextRef="#ctx0" brushRef="#br0" timeOffset="1481.01">14 493 24575,'2'-2'0,"8"-3"0,5-5 0,10-3 0,8 1 0,4 0 0,-1 0 0,-4 3 0,-6 1 0,-4 4 0,-5 1 0,-3 0 0,1 0 0,0 1 0,-1-2 0,2 0 0,-2 1-8191</inkml:trace>
  <inkml:trace contextRef="#ctx0" brushRef="#br0" timeOffset="2666.54">229 278 24575,'1'0'0,"0"0"0,0 1 0,-1-1 0,1 1 0,0-1 0,0 1 0,0-1 0,-1 1 0,1-1 0,0 1 0,-1-1 0,1 1 0,0 0 0,-1 0 0,1-1 0,-1 1 0,1 0 0,-1 0 0,1 0 0,-1-1 0,0 1 0,1 0 0,-1 0 0,0 1 0,7 24 0,-7-25 0,6 38 0,-1 0 0,0 53 0,1-48 155,-2-25-1675,-3-8-5306</inkml:trace>
  <inkml:trace contextRef="#ctx0" brushRef="#br0" timeOffset="3778.9">165 581 24575,'0'4'0,"0"0"0,0-1 0,0 1 0,0 0 0,1-1 0,-1 1 0,1 0 0,0-1 0,0 1 0,3 4 0,-3-6 0,1-1 0,-1 1 0,1-1 0,0 1 0,-1-1 0,1 0 0,0 0 0,0 1 0,0-1 0,0-1 0,0 1 0,0 0 0,0 0 0,0-1 0,0 1 0,1-1 0,-1 0 0,4 1 0,22 1 0,-1-1 0,1 0 0,32-5 0,-50 2-1365,-2-1-5461</inkml:trace>
  <inkml:trace contextRef="#ctx0" brushRef="#br0" timeOffset="4789.55">379 518 24575,'3'0'12,"0"0"-1,0 0 0,0 1 1,0-1-1,0 1 1,-1 0-1,1 0 0,0 0 1,0 0-1,-1 1 0,1-1 1,0 1-1,-1-1 1,0 1-1,1 0 0,-1 0 1,0 0-1,0 0 0,0 0 1,0 1-1,0-1 1,-1 1-1,1-1 0,-1 1 1,1-1-1,-1 1 0,0 0 1,0 0-1,1 4 1,1 6-297,-1 1 1,0-1-1,0 1 1,-2-1-1,0 16 1,0-18-6542</inkml:trace>
  <inkml:trace contextRef="#ctx0" brushRef="#br0" timeOffset="6019.87">454 229 24575,'18'-1'0,"0"-1"0,36-8 0,-35 5 0,0 2 0,30-2 0,-47 5 9,0 0 0,0 0 0,1 0 0,-1 0 0,0 1 0,0-1 0,0 1 0,0-1 0,0 1 0,0 0 0,0 0 0,0 0 0,0 0 0,-1 0 0,1 0 0,0 0 0,-1 1 0,1-1 0,0 1 0,-1-1 0,0 1 0,1 0 0,-1-1 0,0 1 0,0 0 0,0 0 0,0 0 0,0 0 0,0 0 0,-1 0 0,1 0 0,-1 0 0,1 0 0,-1 0 0,0 1 0,0-1 0,0 2 0,0 4-180,0 0 0,-1 0 1,1 0-1,-2 0 0,1 0 1,-1 0-1,0 0 0,-1-1 1,-3 8-1</inkml:trace>
  <inkml:trace contextRef="#ctx0" brushRef="#br0" timeOffset="6581.65">379 418 24575,'2'0'0,"3"0"0,9 0 0,9 0 0,6-2 0,6-1 0,6 0 0,2 1 0,-3 1 0,-4-3 0,-2 1 0,-2 0 0,-4 1 0,-3 1 0,-4 0 0,-4-2 0,-7 0-8191</inkml:trace>
  <inkml:trace contextRef="#ctx0" brushRef="#br0" timeOffset="7610.03">542 39 24575,'2'0'0,"-1"1"0,1-1 0,-1 1 0,1-1 0,-1 1 0,1-1 0,-1 1 0,0 0 0,1 0 0,-1 0 0,0-1 0,0 1 0,1 1 0,-1-1 0,0 0 0,0 0 0,0 0 0,0 0 0,-1 1 0,1-1 0,0 1 0,0-1 0,-1 0 0,1 1 0,-1-1 0,1 1 0,-1 2 0,3 5 0,-2 0 0,1 1 0,0 11 0,-1 180 0,-2-102 0,0-85 0,0-1 0,-1 0 0,-1 1 0,0-1 0,-1 0 0,-7 18 0,-39 73 0,50-103 0,-4 6-227,1-1-1,-1 1 1,-1-1-1,1 1 1,-11 10-1</inkml:trace>
  <inkml:trace contextRef="#ctx0" brushRef="#br0" timeOffset="8352.25">592 568 24575,'6'1'0,"0"-1"0,1 1 0,-1 0 0,0 0 0,0 1 0,0 0 0,0 0 0,-1 0 0,1 1 0,9 5 0,-2 1 0,-1 0 0,-1 0 0,14 14 0,-21-20-15,0 0 1,0 0-1,0-1 0,1 0 0,-1 0 0,1 0 0,-1 0 1,1-1-1,6 2 0,2 0-1202</inkml:trace>
  <inkml:trace contextRef="#ctx0" brushRef="#br0" timeOffset="9774.14">1120 317 24575,'1'-1'0,"-1"1"0,0-1 0,0 1 0,0-1 0,0 1 0,1 0 0,-1-1 0,0 1 0,0-1 0,1 1 0,-1 0 0,0-1 0,1 1 0,-1 0 0,0-1 0,1 1 0,-1 0 0,0-1 0,1 1 0,-1 0 0,1 0 0,-1 0 0,1-1 0,-1 1 0,0 0 0,1 0 0,0 0 0,17-3 0,-13 3 0,26-4 0,12-1 0,0-2 0,70-21 0,-112 27 0,0 1 0,0-1 0,1 1 0,-1 0 0,0 0 0,0-1 0,0 1 0,1 0 0,-1 0 0,0 0 0,0 0 0,1 0 0,-1 1 0,0-1 0,0 0 0,0 1 0,1-1 0,-1 0 0,0 1 0,0-1 0,0 1 0,0 0 0,0-1 0,2 3 0,-1-1 0,0 0 0,-1 0 0,1 1 0,-1-1 0,0 1 0,1-1 0,-1 1 0,0-1 0,0 1 0,1 5 0,0 6 0,0 1 0,-1 0 0,0 19 0,-2-30 0,1 3 0,-1-1 0,0 1 0,0 0 0,-1-1 0,1 1 0,-1-1 0,-1 0 0,0 0 0,0 0 0,0 0 0,0 0 0,-1 0 0,0-1 0,-6 7 0,5-5 0,-11 19 0,16-23 0,-1-1 0,0 1 0,0-1 0,-1 1 0,1-1 0,-1 0 0,1 1 0,-1-1 0,1 0 0,-1 0 0,0 0 0,0 0 0,0-1 0,0 1 0,-1 0 0,1-1 0,0 0 0,-1 1 0,1-1 0,-1 0 0,1 0 0,-1 0 0,1-1 0,-6 2 0,6-2-44,0 1 0,0-1 0,0 0 0,-1 0 0,1 0 0,0 0 0,0 0 0,0 0 0,0-1 0,-1 1 0,1-1 0,0 1 0,0-1 0,0 0 0,0 0 0,0 0 0,0 0 0,0 0-1,0 0 1,1 0 0,-1-1 0,0 1 0,1-1 0,-1 1 0,1-1 0,-1 0 0,1 0 0,0 1 0,0-1 0,-2-4 0,1-2-6782</inkml:trace>
  <inkml:trace contextRef="#ctx0" brushRef="#br0" timeOffset="11030.91">1371 1 24575,'3'0'0,"-1"0"0,1 0 0,0 0 0,-1 0 0,1 1 0,0-1 0,-1 1 0,1-1 0,-1 1 0,1 0 0,-1 0 0,5 2 0,-6-1 0,1-1 0,-1 1 0,0 0 0,0-1 0,0 1 0,0 0 0,0 0 0,0 0 0,0 0 0,0 0 0,-1 0 0,1 0 0,-1 0 0,0 0 0,1 0 0,-1 0 0,0 3 0,1 6 0,-1 1 0,0 0 0,-1 0 0,0 0 0,-3 13 0,3-19 0,-1-1 0,0 1 0,0-1 0,0 0 0,-1 1 0,0-1 0,0 0 0,0 0 0,0-1 0,-1 1 0,0-1 0,-7 6 0,-11 9 0,12-11 0,0 0 0,0 1 0,1 0 0,0 0 0,1 1 0,0 0 0,-11 18 0,12-18 0,0-1 0,0 0 0,-1 0 0,0-1 0,0 0 0,-17 12 0,5-2 0,-9 4 0,18-13 0,0 0 0,1 1 0,-14 14 0,-4 2-1365,19-19-5461</inkml:trace>
  <inkml:trace contextRef="#ctx0" brushRef="#br0" timeOffset="11612.11">919 26 24575,'3'0'0,"2"0"0,2 0 0,3 0 0,2 2 0,0 3 0,-1 3 0</inkml:trace>
  <inkml:trace contextRef="#ctx0" brushRef="#br0" timeOffset="13398.68">945 253 24575,'1'0'0,"-1"1"0,1-1 0,0 0 0,-1 1 0,1-1 0,0 1 0,-1-1 0,1 1 0,-1-1 0,1 1 0,-1 0 0,1-1 0,-1 1 0,0-1 0,1 1 0,-1 0 0,0 0 0,1-1 0,-1 1 0,0 0 0,0-1 0,0 1 0,1 0 0,-1 0 0,0-1 0,0 1 0,0 1 0,1 25 0,-1-24 0,1 2 0,-1-1 0,0 0 0,0 0 0,-1 0 0,1 0 0,-1 0 0,0 0 0,0 0 0,-1 0 0,1 0 0,-1 0 0,0 0 0,0-1 0,0 1 0,0-1 0,0 1 0,-1-1 0,0 0 0,0 0 0,0 0 0,0 0 0,0-1 0,-7 5 0,9-6 0,0-1 0,0 1 0,0 0 0,0 0 0,0 0 0,0 0 0,0 0 0,0 0 0,0 0 0,0 0 0,1 0 0,-1 0 0,0 1 0,1-1 0,-1 0 0,1 0 0,0 1 0,-1-1 0,1 0 0,0 1 0,0-1 0,-1 0 0,1 1 0,0-1 0,0 1 0,1-1 0,-1 3 0,2 0 0,0 0 0,0-1 0,0 1 0,1 0 0,-1-1 0,1 0 0,4 5 0,-4-6 0,0 1 0,-1 0 0,1 0 0,-1 1 0,0-1 0,1 0 0,-1 1 0,-1-1 0,3 7 0,-3-7 0,-1-1 0,1 0 0,-1 1 0,0-1 0,0 1 0,0-1 0,0 1 0,0-1 0,0 1 0,-1-1 0,1 1 0,-1-1 0,0 1 0,0-1 0,0 0 0,0 1 0,0-1 0,0 0 0,0 0 0,-1 0 0,1 0 0,-1 0 0,0 0 0,1 0 0,-1-1 0,-3 3 0,-2 0 0,-1 0 0,0 0 0,0-1 0,0 0 0,0 0 0,-9 2 0,17-5 0,0 0 0,0 0 0,0 0 0,0 0 0,0 0 0,0 0 0,0 0 0,0 0 0,1 0 0,-1 0 0,0 0 0,0 0 0,0 0 0,0 0 0,0 0 0,0 0 0,0 0 0,0 0 0,0 1 0,0-1 0,0 0 0,0 0 0,0 0 0,0 0 0,0 0 0,0 0 0,0 0 0,0 0 0,0 0 0,0 0 0,0 0 0,0 1 0,0-1 0,0 0 0,0 0 0,0 0 0,0 0 0,0 0 0,0 0 0,0 0 0,0 0 0,0 0 0,0 0 0,0 0 0,0 0 0,0 1 0,0-1 0,0 0 0,0 0 0,-1 0 0,1 0 0,0 0 0,0 0 0,0 0 0,0 0 0,0 0 0,0 0 0,0 0 0,13 4 0,18 2 0,-17-4 0,12 1 0,0 0 0,-1 2 0,1 0 0,40 16 0,-50-15 0,-1-1 0,1-1 0,0 0 0,0-1 0,20 1 0,82-1 0,-118-3 0,256 0-1365,-245 0-5461</inkml:trace>
  <inkml:trace contextRef="#ctx0" brushRef="#br0" timeOffset="13851.3">1950 668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9:28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24575,'10'-10'0,"-6"5"0,1 0 0,-1 0 0,1 0 0,1 1 0,-1 0 0,0 0 0,1 0 0,0 1 0,0-1 0,0 1 0,0 1 0,0-1 0,13-2 0,9 1 0,0 2 0,52 1 0,-52 2 0,-26-1 0,0 0 0,0 0 0,1 0 0,-1 1 0,0-1 0,0 1 0,-1-1 0,1 1 0,0 0 0,0 0 0,0 0 0,0 0 0,-1 0 0,1 0 0,0 0 0,-1 1 0,1-1 0,1 3 0,0-1 0,-1 1 0,0-1 0,0 1 0,0 0 0,0 0 0,0 0 0,-1 0 0,2 6 0,0 8 0,-1 0 0,0 0 0,-1 24 0,-1-33 0,0 0 0,0-1 0,0 1 0,-1-1 0,0 1 0,-1-1 0,0 0 0,0 1 0,-1-1 0,0 0 0,0 0 0,-1-1 0,0 1 0,0-1 0,-1 0 0,0 0 0,0 0 0,0 0 0,-1-1 0,0 0 0,-1 0 0,1-1 0,-1 0 0,0 0 0,0 0 0,-1-1 0,1 0 0,-1-1 0,0 0 0,-13 4 0,4-5 0,23-12 0,8-13 0,-12 18 0,-1 0 0,0 0 0,-1 0 0,1 0 0,-1-1 0,0 1 0,0 0 0,-1 0 0,1-1 0,-1 1 0,0 0 0,-1 0 0,1 0 0,-1 0 0,0 0 0,0 1 0,-5-9 0,3 8 0,0-1 0,0 0 0,0 1 0,0 0 0,-1 0 0,0 0 0,0 1 0,-1-1 0,1 1 0,-1 0 0,0 1 0,0 0 0,-7-4 0,12 7 0,0 0 0,0 0 0,0-1 0,0 1 0,0 0 0,1 0 0,-1 0 0,0 0 0,0 0 0,0 0 0,0 0 0,0 0 0,0 0 0,0 1 0,0-1 0,1 0 0,-1 1 0,0-1 0,0 0 0,0 1 0,0-1 0,1 1 0,-1-1 0,0 1 0,1 0 0,-1-1 0,0 1 0,1 0 0,-1-1 0,1 1 0,-1 0 0,1 0 0,-1 0 0,1-1 0,0 1 0,-1 0 0,1 0 0,0 0 0,-1 0 0,1 0 0,0 0 0,0-1 0,0 3 0,-1 5 0,0 1 0,0-1 0,1 14 0,0-19 0,12 122 0,0 1 0,-12-107 0,0 0 0,-1-1 0,-1 1 0,-6 28 0,6-38 0,-1-1 0,0 1 0,0-1 0,-1 0 0,0 0 0,-1 0 0,1-1 0,-1 0 0,-1 0 0,1 0 0,-1 0 0,-7 5 0,43-49 0,26-29 0,29-32 0,-79 94 0,0 0 0,0 1 0,0-1 0,0 1 0,1 0 0,-1 1 0,1 0 0,9-2 0,-16 4 0,1 0 0,-1 0 0,1 0 0,-1 0 0,0 0 0,1 0 0,-1 0 0,0 0 0,1 0 0,-1 1 0,0-1 0,1 0 0,-1 0 0,0 0 0,1 1 0,-1-1 0,0 0 0,1 0 0,-1 1 0,0-1 0,0 0 0,0 1 0,1-1 0,-1 0 0,0 1 0,0-1 0,0 0 0,0 1 0,1-1 0,-1 0 0,0 1 0,0-1 0,0 1 0,0-1 0,0 0 0,0 1 0,0-1 0,0 1 0,0 19 0,0-17 0,-3 143 0,2-140 0,-1 0 0,0 1 0,0-1 0,0-1 0,-1 1 0,0 0 0,0-1 0,0 1 0,-1-1 0,0 0 0,-4 5 0,2-2 0,0-1 0,1 2 0,-7 11 0,7-11 0,4-11 0,9-17 0,-3 11 0,1 1 0,1 0 0,-1 1 0,1 0 0,0 0 0,1 0 0,-1 1 0,1 0 0,0 0 0,0 1 0,1 0 0,-1 1 0,12-4 0,-19 7 0,0 0 0,-1 0 0,1 0 0,0 0 0,0 0 0,0 0 0,-1 1 0,1-1 0,0 0 0,0 0 0,-1 0 0,1 1 0,0-1 0,0 0 0,-1 1 0,1-1 0,0 1 0,-1-1 0,1 1 0,-1-1 0,1 1 0,0-1 0,-1 1 0,1 0 0,-1-1 0,1 2 0,0 1 0,0-1 0,0 1 0,0-1 0,0 1 0,0 0 0,-1 0 0,1-1 0,-1 4 0,0 6 0,0-1 0,-3 22 0,1-24 0,0-1 0,0 1 0,-1 0 0,0-1 0,0 0 0,-1 0 0,0 0 0,-1 0 0,0 0 0,0-1 0,0 0 0,-1 0 0,0-1 0,-9 9 0,17-15 0,0 1 0,1-1 0,-1 0 0,0 0 0,0 0 0,0 0 0,1 0 0,-1-1 0,0 1 0,4-1 0,-5 0 0,1 1 0,-1-1 0,0 1 0,0-1 0,0 0 0,0 1 0,1-1 0,-1 0 0,0 0 0,0 1 0,0-1 0,-1 0 0,1 0 0,0 0 0,0 0 0,0-1 0,-1 1 0,2-2 0,-2 2 0,0 0 0,0 0 0,0 0 0,0 0 0,0 0 0,0 0 0,0 0 0,0 1 0,-1-1 0,1 0 0,0 0 0,-1 0 0,1 0 0,-1 0 0,1 0 0,-1 1 0,1-1 0,-1 0 0,0-1 0,-5-3 0,0-1 0,0 2 0,0-1 0,-14-7 0,12 7 0,7 5-47,0-1 0,0 0 0,0 1 0,1-1 0,-1 0 0,0 0 0,0 1 0,0-1 0,1 0-1,-1 0 1,0 0 0,1 0 0,-1 0 0,1 0 0,-1 0 0,1 0 0,0 0 0,-1 0 0,1 0 0,0-1 0,0 1 0,0 0-1,0 0 1,-1 0 0,2 0 0,-1 0 0,0-1 0,0 0 0,4-9-6779</inkml:trace>
  <inkml:trace contextRef="#ctx0" brushRef="#br0" timeOffset="385.38">568 835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1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173 228 24575,'0'-2'0</inkml:trace>
  <inkml:trace contextRef="#ctx0" brushRef="#br0" timeOffset="587.08">337 1 24575,'1'0'0,"-1"0"0,0 0 0,1 0 0,-1 0 0,0 0 0,1 0 0,-1 0 0,0 0 0,1 0 0,-1 0 0,0 0 0,1 0 0,-1 0 0,0 1 0,1-1 0,-1 0 0,0 0 0,0 0 0,1 1 0,-1-1 0,0 0 0,0 0 0,0 0 0,1 1 0,-1-1 0,0 0 0,0 1 0,0-1 0,0 0 0,1 1 0,-1-1 0,0 0 0,0 0 0,0 1 0,-2 15 0,-14 17 0,16-33 0,-32 50 0,-2-2 0,-57 64 0,71-91 0,-2 0 0,0-1 0,-1-1 0,-40 24 0,51-34-1365,4-1-5461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0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24575,'2'0'0,"5"4"0,3 4 0,5 2 0,6 8 0,10 10 0,10 4 0,14 6 0,16 6 0,11 5 0,3-2 0,-3-3 0,-9-4 0,-6-7 0,-10-6 0,-13-7 0,-11-4 0,-12-5-8191</inkml:trace>
  <inkml:trace contextRef="#ctx0" brushRef="#br0" timeOffset="594.36">1635 1 24575,'2'0'0,"-1"0"0,0 0 0,1 0 0,-1 0 0,0 0 0,1 0 0,-1 1 0,0-1 0,1 1 0,-1-1 0,0 1 0,0-1 0,0 1 0,1 0 0,-1-1 0,0 1 0,0 0 0,0 0 0,0 0 0,0 0 0,0 0 0,1 2 0,-1 0 0,0-1 0,0 1 0,0-1 0,0 1 0,0 0 0,-1-1 0,0 1 0,1 0 0,-1-1 0,0 6 0,-1 4 0,-1 0 0,0 0 0,0-1 0,-6 16 0,-3 0 0,0-1 0,-2 0 0,0 0 0,-25 33 0,-78 88 0,5-29 287,62-70-1113,-80 107 0,114-133-6000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49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1483 24575,'0'0'-8191</inkml:trace>
  <inkml:trace contextRef="#ctx0" brushRef="#br0" timeOffset="579.28">0 1434 24575,'2'0'0,"5"0"0,4 0 0,3 2 0,5 3 0,5 3 0,3 2 0,2 1 0,4-1 0,5 1 0,1-3 0,0 0 0,-6-1 0,-6-3 0,-5-1 0,-7 1 0,-3 0 0</inkml:trace>
  <inkml:trace contextRef="#ctx0" brushRef="#br0" timeOffset="1325.44">692 13 24575,'2'0'0,"5"4"0,3 4 0,5 2 0,6 8 0,10 10 0,10 4 0,14 6 0,16 6 0,11 5 0,3-2 0,-3-3 0,-9-4 0,-6-7 0,-10-6 0,-13-7 0,-11-4 0,-12-5-8191</inkml:trace>
  <inkml:trace contextRef="#ctx0" brushRef="#br0" timeOffset="1919.8">2327 1 24575,'2'0'0,"-1"0"0,0 0 0,1 0 0,-1 0 0,0 0 0,1 0 0,-1 1 0,0-1 0,1 1 0,-1-1 0,0 1 0,0-1 0,0 1 0,1 0 0,-1-1 0,0 1 0,0 0 0,0 0 0,0 0 0,0 0 0,0 0 0,1 2 0,-1 0 0,0-1 0,0 1 0,0-1 0,0 1 0,0 0 0,-1-1 0,0 1 0,1 0 0,-1-1 0,0 6 0,-1 4 0,-1 0 0,0 0 0,0-1 0,-6 16 0,-3 0 0,0-1 0,-2 0 0,0 0 0,-25 33 0,-78 88 0,5-29 287,62-70-1113,-80 107 0,114-133-6000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34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968 1 24575,'77'75'0,"-13"-14"0,-3 2 0,84 113 0,-87-85-1365,-53-82-5461</inkml:trace>
  <inkml:trace contextRef="#ctx0" brushRef="#br0" timeOffset="1032.35">2036 1522 24575,'4'1'0,"-1"0"0,0 0 0,1 0 0,-1 1 0,0-1 0,0 1 0,1 0 0,3 3 0,8 4 0,100 53 0,-69-35 0,89 37 0,-122-60 0,1 1 0,-1 1 0,0 1 0,0 0 0,-1 0 0,0 1 0,19 17 0,-25-19 0,22 20 0,1-1 0,61 40 0,-83-62 68,0 0 0,0 0 0,-1-1 0,15 3 0,-15-4-312,0 0 1,1 1-1,-1 0 0,0 0 1,0 1-1,7 4 1</inkml:trace>
  <inkml:trace contextRef="#ctx0" brushRef="#br0" timeOffset="1807.14">3620 1485 24575,'-60'16'0,"-93"36"0,71-21 0,27-13 0,2 3 0,-74 39 0,120-55 57,0 0 0,1 1 0,-1-1 0,1 1-1,-7 9 1,8-9-300,0 0-1,-1 0 0,1-1 0,-1 1 0,-1-1 1,-6 4-1</inkml:trace>
  <inkml:trace contextRef="#ctx0" brushRef="#br0" timeOffset="11807.16">0 1548 24575,'2'8'0,"8"8"0,11 9 0,15 5 0,8 3 0,2 1 0,-3-3 0,-3-3 0,-3-2 0,-2-3 0,0-4 0,-2-2 0,-5-3 0,-6 0 0,-8-4-8191</inkml:trace>
  <inkml:trace contextRef="#ctx0" brushRef="#br0" timeOffset="12709.17">1232 1625 24575,'-30'21'0,"-11"12"0,-78 46 0,70-48 0,-93 61 0,31-22 0,86-58 318,20-10-599,0 0 1,1 0-1,-1 0 1,1 1-1,-7 4 1,3 1-6546</inkml:trace>
  <inkml:trace contextRef="#ctx0" brushRef="#br0" timeOffset="13550.32">2503 266 24575,'0'0'0,"0"1"0,1-1 0,-1 0 0,1 0 0,-1 1 0,0-1 0,1 0 0,-1 0 0,0 1 0,1-1 0,-1 0 0,0 1 0,1-1 0,-1 0 0,0 1 0,0-1 0,1 1 0,-1-1 0,0 0 0,0 1 0,0-1 0,0 1 0,0-1 0,1 1 0,-1-1 0,0 1 0,0-1 0,0 0 0,0 1 0,0-1 0,0 1 0,-1-1 0,1 1 0,-2 17 0,-2-5 0,0-1 0,-1 0 0,0 1 0,-1-2 0,-1 1 0,0-1 0,0 0 0,-1 0 0,-16 16 0,-7 4 0,-54 43 0,15-22 0,39-30 0,0 2 0,-49 50 0,69-61-1365,2-2-5461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5.0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13 24575,'0'0'0,"-1"-1"0,1 0 0,0 1 0,-1-1 0,1 0 0,-1 1 0,1-1 0,-1 1 0,1-1 0,-1 1 0,0-1 0,1 1 0,-1-1 0,1 1 0,-1-1 0,0 1 0,0 0 0,1-1 0,-1 1 0,0 0 0,1 0 0,-1 0 0,0-1 0,0 1 0,1 0 0,-1 0 0,-1 0 0,-26-2 0,25 2 0,-6 1 0,0-1 0,0 1 0,1 1 0,-1 0 0,0 0 0,1 1 0,-1 0 0,1 0 0,-10 6 0,-11 7 0,-29 22 0,39-25 0,-3 4 0,0 0 0,-24 26 0,20-17 0,15-15 0,1 1 0,1 0 0,-10 16 0,-4 6 0,19-29 0,1 0 0,0 1 0,0-1 0,0 1 0,0 0 0,1 0 0,0 0 0,0 0 0,1 0 0,-1 0 0,2 1 0,-2 8 0,3-5 0,-1 0 0,1 0 0,1 0 0,0 0 0,0 0 0,1-1 0,4 12 0,4 3 0,2 0 0,0-1 0,1-1 0,1 0 0,19 21 0,-21-30 0,-1 0 0,2-1 0,0 0 0,0-1 0,1-1 0,0 0 0,1-1 0,0-1 0,26 10 0,-16-9 0,1-1 0,-1-1 0,1-1 0,1-2 0,43 3 0,-60-6 0,0-1 0,0 0 0,1-1 0,-1 0 0,0-1 0,0 0 0,0-1 0,0 0 0,0 0 0,-1-1 0,11-6 0,-5 2 0,-1-1 0,0 0 0,0-1 0,-1-1 0,0 0 0,-1-1 0,0-1 0,-1 0 0,0 0 0,12-20 0,-12 14 0,-1 0 0,-1-1 0,0 0 0,-2-1 0,0 0 0,-1 0 0,-1-1 0,-1 0 0,-2 0 0,0 0 0,1-38 0,-4 37 0,0-4 0,-1 0 0,-6-38 0,5 56 0,0 1 0,0-1 0,-1 1 0,0 0 0,-1 0 0,1 0 0,-2 0 0,1 0 0,-1 1 0,0 0 0,-10-10 0,9 12 0,1 0 0,-2 0 0,1 0 0,0 1 0,-1 0 0,0 1 0,0 0 0,0 0 0,0 0 0,-1 1 0,1 0 0,-15-2 0,-7 1 0,0 1 0,-33 2 0,21 1 0,-74-1-1365,90 0-5461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3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24575,'66'59'0,"2"-3"0,107 67 0,-55-41 0,-86-59 203,-12-8-726,-1 0 1,20 19-1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26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213 121 24575,'2'1'0,"0"0"0,0 0 0,-1 1 0,1-1 0,-1 1 0,1-1 0,-1 1 0,1 0 0,-1-1 0,0 1 0,0 0 0,0 0 0,0 0 0,0 0 0,0 3 0,2 1 0,10 21 0,-2 1 0,-1 1 0,-1 0 0,6 39 0,2 7 0,10 136 0,-22-137 0,2 95 0,-7 448 0,-3-558 0,-15 83 0,7-59 0,4 2 0,6 109 0,3-84 0,-2 299 0,1-401 0,0 0 0,0 0 0,1 0 0,0 0 0,5 12 0,3 14 0,-1 1 0,-3 1 0,-1 0 0,1 50 0,-6-83 84,0-1-216,1 0 0,-1 0 1,0 0-1,0 0 0,0 0 0,-1 0 1,1 0-1,0 0 0,-1 1 1,0 1-1</inkml:trace>
  <inkml:trace contextRef="#ctx0" brushRef="#br0" timeOffset="1628.26">1 246 24575,'1'-1'0,"0"1"0,1-1 0,-1 0 0,0 0 0,0 0 0,1 0 0,-1 0 0,0 0 0,0 0 0,0 0 0,0-1 0,1-2 0,3-2 0,65-55 0,12-12 0,-76 68 0,-1 0 0,2 0 0,-1 1 0,11-7 0,-11 9 0,-1-2 0,0 1 0,1-1 0,-1 1 0,-1-1 0,1-1 0,-1 1 0,6-7 0,-9 9 0,0 1 0,1-1 0,-1 1 0,1-1 0,0 1 0,-1 0 0,1-1 0,0 1 0,0 0 0,0 0 0,0 0 0,0 1 0,0-1 0,0 0 0,0 1 0,0-1 0,0 1 0,0 0 0,0 0 0,0-1 0,0 2 0,0-1 0,1 0 0,-1 0 0,0 1 0,0-1 0,0 1 0,0-1 0,0 1 0,0 0 0,3 2 0,8 3 0,0 1 0,-1 1 0,19 15 0,-19-14 0,12 11 0,-1 2 0,-1 0 0,-1 1 0,19 28 0,-16-21 0,-16-20-1365,-3-1-5461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2:19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24575,'203'-1'0,"244"5"0,-415-2 0,-1 2 0,1 1 0,43 12 0,-49-10 0,1-2 0,0 0 0,40 0 0,86-5 0,-62-2 0,105 1 0,232-10 0,150-3 0,-554 14-1365</inkml:trace>
  <inkml:trace contextRef="#ctx0" brushRef="#br0" timeOffset="2157.43">2894 1 24575,'8'0'0,"0"1"0,0 0 0,-1 1 0,13 4 0,8 1 0,152 23 0,-36-8 0,-63-11 0,0-4 0,0-3 0,119-9 0,-92-6 0,54-2 0,-30 15 0,235-3 0,-230-11 0,-8 0 0,150 12 0,28-2 0,-231-3 0,50-2 0,326 7-1365,-442 0-5461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37.44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353 46 24575,'-1'0'0,"1"-1"0,0 1 0,0 0 0,-1-1 0,1 1 0,0-1 0,-1 1 0,1 0 0,0-1 0,-1 1 0,1 0 0,0-1 0,-1 1 0,1 0 0,-1 0 0,1-1 0,-1 1 0,1 0 0,-1 0 0,1 0 0,-1 0 0,1 0 0,-1-1 0,1 1 0,-1 0 0,-17-2 0,16 2 0,-21 0 0,0 1 0,0 1 0,0 0 0,1 2 0,-1 1 0,-34 12 0,54-16 0,1 0 0,-1 0 0,1 1 0,0-1 0,-1 1 0,1-1 0,0 1 0,0 0 0,0 0 0,0-1 0,0 1 0,0 1 0,1-1 0,-1 0 0,-1 4 0,-18 42 0,12-24 0,-2 1 0,-23 58 0,30-71 0,0-1 0,2 1 0,-1-1 0,1 1 0,0 16 0,2-21 0,1 0 0,0 0 0,0 0 0,1-1 0,0 1 0,0 0 0,0-1 0,1 1 0,0-1 0,4 6 0,2 3 0,2 0 0,20 22 0,-27-33 0,0 0 0,1 0 0,-1-1 0,1 0 0,0 0 0,0 0 0,0 0 0,1-1 0,-1 0 0,1 0 0,-1 0 0,1-1 0,0 0 0,6 1 0,13 0 0,-1-1 0,27-3 0,-14 1 0,-15 1 0,-13 1 0,0-1 0,0-1 0,15-1 0,-21 1 0,0 0 0,0 0 0,0 0 0,0 0 0,-1 0 0,1-1 0,-1 1 0,1-1 0,-1 0 0,1 0 0,-1 1 0,0-2 0,0 1 0,0 0 0,2-3 0,10-14 0,-2 0 0,19-39 0,-26 47 0,-1 0 0,0-1 0,-1 0 0,0 1 0,-1-1 0,0 0 0,-1-15 0,6-35 0,-5 51 0,0 0 0,0 1 0,-1-1 0,-1 0 0,0 0 0,0 1 0,-1-1 0,-1 0 0,-3-12 0,3 18 0,-1 0 0,1-1 0,-1 1 0,-1 0 0,1 1 0,-1-1 0,0 1 0,0-1 0,0 1 0,-1 0 0,1 1 0,-1-1 0,0 1 0,0 0 0,-10-5 0,-7-1 0,0 0 0,-36-8 0,45 13 0,-44-12-1365,36 11-5461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3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294 104 24575,'3'-14'0,"-3"13"0,1 1 0,-1-1 0,0 0 0,0 1 0,0-1 0,1 1 0,-1-1 0,0 0 0,0 1 0,0-1 0,0 0 0,0 1 0,0-1 0,0 0 0,0 1 0,-1-1 0,1 1 0,0-1 0,0 0 0,0 1 0,-1-1 0,1 1 0,0-1 0,-1 1 0,1-1 0,0 0 0,-1 1 0,1 0 0,-1-1 0,1 1 0,-1-1 0,1 1 0,-1-1 0,1 1 0,-1 0 0,1 0 0,-1-1 0,0 1 0,1 0 0,-1 0 0,1-1 0,-2 1 0,-8-5 0,0 0 0,-1 1 0,0 0 0,0 1 0,-18-4 0,23 6 0,0 0 0,0 1 0,-1-1 0,1 1 0,0 0 0,0 1 0,0 0 0,0 0 0,0 0 0,0 0 0,0 1 0,-6 3 0,8-3 0,0 1 0,0 0 0,1 0 0,-1 0 0,1 0 0,0 0 0,0 1 0,0 0 0,-2 4 0,-22 41 0,19-33 0,3-7 0,0 0 0,1 1 0,0-1 0,1 1 0,0 0 0,1 0 0,0 0 0,0 0 0,0 19 0,-5 41 0,3-47 0,0 28 0,4-45 0,0 1 0,0-1 0,1 0 0,0 0 0,0 1 0,1-1 0,-1 0 0,2 0 0,2 7 0,-1-6 0,1 1 0,0-1 0,1 0 0,-1 0 0,2 0 0,-1-1 0,0 0 0,12 8 0,7 3 0,31 16 0,-15-9 0,-32-18 0,0-1 0,0-1 0,1 1 0,-1-1 0,20 5 0,-24-8 0,0 0 0,0-1 0,0 0 0,1 0 0,-1 0 0,0 0 0,0-1 0,0 0 0,0 0 0,-1 0 0,1 0 0,0-1 0,0 0 0,5-3 0,23-14 0,0-1 0,-1-2 0,48-43 0,-73 58 0,0 0 0,-1 0 0,1 0 0,-1-1 0,-1 0 0,0 0 0,0-1 0,0 1 0,-1-1 0,3-10 0,-3 5 0,-1 0 0,-1-1 0,1 1 0,-2-1 0,-1-29 0,-1 33 0,0 0 0,-1-1 0,0 1 0,-1 0 0,-1 0 0,0 0 0,0 1 0,-10-19 0,-6-3 0,-30-39 0,40 60 0,0 1 0,-1 0 0,0 1 0,-1 1 0,-19-12 0,26 17 22,0 1-1,-1 0 0,1 0 1,-1 0-1,1 1 0,-1-1 1,0 1-1,1 1 0,-1-1 1,0 1-1,0 0 0,0 1 1,1-1-1,-1 1 0,-6 2 1,0-1-266,0 2 0,0-1 0,1 2 0,-1 0 1,1 0-1,-11 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8:42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24575,'9'1'0,"0"0"0,0 0 0,12 4 0,16 2 0,355 3 0,-321-10 0,-48-3-1365</inkml:trace>
  <inkml:trace contextRef="#ctx0" brushRef="#br0" timeOffset="505.76">303 194 24575,'0'2'0,"-2"3"0,-1 4 0,-2 1 0,0 3 0,1 1 0,-1 1 0,0-1 0,2 0 0,0-1 0,1-1 0,2 1 0,-1-3-8191</inkml:trace>
  <inkml:trace contextRef="#ctx0" brushRef="#br0" timeOffset="1165.83">289 206 24575,'13'-1'0,"0"0"0,17-4 0,-22 3 0,0 0 0,0 1 0,0 0 0,0 0 0,0 1 0,0 0 0,0 0 0,0 1 0,11 2 0,-18-2 0,1 0 0,0-1 0,0 1 0,-1 1 0,1-1 0,-1 0 0,1 0 0,-1 1 0,1-1 0,-1 0 0,0 1 0,0 0 0,1-1 0,-1 1 0,0 0 0,-1-1 0,1 1 0,0 0 0,0 0 0,-1 0 0,1 0 0,-1 0 0,0-1 0,1 1 0,-1 0 0,0 0 0,0 0 0,0 0 0,0 0 0,-1 0 0,1 0 0,-1 2 0,0 3 0,-1 0 0,1 0 0,-1-1 0,-1 1 0,1-1 0,-1 0 0,0 0 0,-4 6 0,3-8 1,1 0-1,-1 0 1,0-1-1,0 0 1,0 1-1,0-1 1,0-1 0,-1 1-1,1-1 1,-9 4-1,-10 5-1371</inkml:trace>
  <inkml:trace contextRef="#ctx0" brushRef="#br0" timeOffset="2208.06">580 157 24575,'0'20'0,"-4"125"0,1-124 0,0 0 0,-1 0 0,-2 0 0,-14 37 0,9-30 0,4-9 0,-2 1 0,0-1 0,-16 25 0,21-39 0,1-1 0,0 1 0,-1-1 0,0 0 0,0 0 0,0-1 0,0 1 0,-1-1 0,0 0 0,1 0 0,-1 0 0,0-1 0,0 1 0,-1-1 0,1-1 0,0 1 0,-11 1 0,12-3-26,1 0-1,-1-1 1,1 0-1,0 0 1,-1 1-1,1-2 1,0 1-1,0 0 0,0-1 1,0 1-1,0-1 1,0 0-1,-5-4 1,1 1-968</inkml:trace>
  <inkml:trace contextRef="#ctx0" brushRef="#br0" timeOffset="2901.26">690 328 24575,'3'0'0,"1"0"0,4 2 0,1 3 0,0 2 0</inkml:trace>
  <inkml:trace contextRef="#ctx0" brushRef="#br0" timeOffset="4418.75">762 207 24575,'-11'194'0,"10"-182"0,0-5 0,0-1 0,0 1 0,1-1 0,0 1 0,0-1 0,1 1 0,0 0 0,2 8 0,-3-15 0,0 0 0,1 0 0,-1 0 0,0 0 0,0 0 0,1 0 0,-1 0 0,0 0 0,0 0 0,1 0 0,-1 0 0,0 0 0,1 0 0,-1 0 0,0 0 0,0 0 0,1 0 0,-1 0 0,0 0 0,0 0 0,0-1 0,1 1 0,-1 0 0,0 0 0,0 0 0,0-1 0,1 1 0,-1 0 0,0 0 0,0 0 0,0-1 0,0 1 0,1 0 0,-1 0 0,0-1 0,0 1 0,0 0 0,0 0 0,0-1 0,0 1 0,0 0 0,0-1 0,9-16 0,-7 14 0,6-11-114,-5 7-25,0 1 0,0 0 0,1 0 0,0 1 0,0-1 0,1 1 0,-1 0 0,7-5 0</inkml:trace>
  <inkml:trace contextRef="#ctx0" brushRef="#br0" timeOffset="4859.71">835 290 24575,'2'0'0,"3"0"0,2 0 0,0 3 0,2-1 0,0 3 0,-1 2 0,1 2 0</inkml:trace>
  <inkml:trace contextRef="#ctx0" brushRef="#br0" timeOffset="5332.27">1041 157 24575,'0'1'0,"1"-1"0,-1 0 0,1 1 0,-1-1 0,1 1 0,-1-1 0,1 0 0,-1 1 0,1-1 0,-1 1 0,1-1 0,-1 1 0,0 0 0,1-1 0,-1 1 0,0-1 0,0 1 0,1 0 0,-1-1 0,0 1 0,0 0 0,0-1 0,0 1 0,0-1 0,0 1 0,0 1 0,2 22 0,-2-20 0,0 20 0,-1 0 0,-1 0 0,-1 0 0,-1 0 0,-1 0 0,-1-1 0,-2 0 0,0 0 0,-16 31 0,7-26-1365,9-19-5461</inkml:trace>
  <inkml:trace contextRef="#ctx0" brushRef="#br0" timeOffset="5789.26">955 460 24575,'2'0'0,"2"0"0,4 2 0,-1 3 0,2 2 0,0 1 0,1 0 0,1-1 0,3 1 0,1 0 0,0 2 0,-1 0 0,0 0 0,-1-3 0,-2-3-8191</inkml:trace>
  <inkml:trace contextRef="#ctx0" brushRef="#br0" timeOffset="7206.53">944 447 24575,'0'0'-8191</inkml:trace>
  <inkml:trace contextRef="#ctx0" brushRef="#br0" timeOffset="7618.59">944 447 24575,'2'0'0,"3"0"0,1 3 0,-2 1 0,0 4 0,-1 1 0,-2 3 0,0-1 0,-3 0 0,-1-1 0,-2-2 0,0-1 0,0 2 0,0-2 0</inkml:trace>
  <inkml:trace contextRef="#ctx0" brushRef="#br0" timeOffset="8564.94">1524 73 24575,'0'4'0,"-1"0"0,0 0 0,1-1 0,-1 1 0,-1 0 0,1 0 0,-1-1 0,1 1 0,-1-1 0,0 1 0,-3 2 0,-28 36 0,27-36 0,-4 6 0,0-1 0,-1 0 0,0-1 0,-1 0 0,0 0 0,0-1 0,-1-1 0,-21 10 0,33-17 0,0-1 0,-1 1 0,1 0 0,0 0 0,0-1 0,0 1 0,-1 0 0,1 0 0,0 0 0,0 0 0,0 0 0,1 1 0,-1-1 0,0 0 0,0 0 0,1 1 0,-1-1 0,1 0 0,-1 1 0,1-1 0,-1 0 0,1 1 0,0-1 0,0 1 0,-1-1 0,1 0 0,0 1 0,1-1 0,-1 1 0,0-1 0,1 3 0,1 5 0,0 1 0,1 0 0,7 15 0,-1-1 0,-4-10 0,-1 1 0,-1 0 0,0 0 0,0 0 0,-2 0 0,0 0 0,-1 0 0,-1 18 0,-1-30-1365</inkml:trace>
  <inkml:trace contextRef="#ctx0" brushRef="#br0" timeOffset="9277.09">1645 194 24575,'57'-5'0,"-44"3"0,1 0 0,-1 1 0,27 2 0,-38 0 0,1 0 0,0-1 0,0 1 0,-1 1 0,1-1 0,-1 0 0,1 1 0,-1-1 0,1 1 0,-1 0 0,0-1 0,0 1 0,0 0 0,0 1 0,0-1 0,0 0 0,-1 0 0,1 1 0,-1-1 0,1 1 0,-1 0 0,0-1 0,0 1 0,0 0 0,0 0 0,-1-1 0,1 5 0,2 9 0,-1 1 0,-1-1 0,-1 26 0,0-30 0,1 93 0,-4 118 0,4-222-29,-1 0 0,0 0 0,0 0 0,0 0 0,0 0 0,-1 0 0,1 1 0,0-1 0,0 0 0,-1 0 0,1 0 0,0 0 0,-1 0 0,1 0 0,-1 0-1,0 0 1,1 0 0,-1 0 0,0-1 0,1 1 0,-1 0 0,0 0 0,0 0 0,0-1 0,0 1 0,0 0 0,0-1 0,0 1 0,0-1 0,0 1 0,0-1 0,0 0 0,0 1 0,0-1 0,0 0 0,0 0-1,0 0 1,0 0 0,0 0 0,-1 0 0,1 0 0,0 0 0,0 0 0,0 0 0,0-1 0,-2 0 0,-14-3-6797</inkml:trace>
  <inkml:trace contextRef="#ctx0" brushRef="#br0" timeOffset="9685.79">1513 411 24575,'0'2'0,"0"3"0,2 1 0,1 0 0,1 1 0</inkml:trace>
  <inkml:trace contextRef="#ctx0" brushRef="#br0" timeOffset="10331.83">1524 376 24575,'2'0'0,"3"0"0,2 0 0,5-2 0,2 0 0,0-1 0,1 1 0,1 0 0,0 1 0,-2 3 0,-4 2 0,-4 6 0,-3 2 0,-1 4 0,-2 1 0,0-1 0,-1 0 0,0-3-8191</inkml:trace>
  <inkml:trace contextRef="#ctx0" brushRef="#br0" timeOffset="10857.74">1549 472 24575,'0'-2'0,"2"-1"0,3 1 0,5-1 0,2 2 0,4 0 0,0 0 0,1 1 0,-2 0 0,-2 0-8191</inkml:trace>
  <inkml:trace contextRef="#ctx0" brushRef="#br0" timeOffset="11502.84">2080 73 24575,'4'0'0,"14"2"0,12 1 0,5 1 0,7 1 0,2-1 0,-2-1 0,-6-1 0,-7-1 0,-9 4 0,-7 1-8191</inkml:trace>
  <inkml:trace contextRef="#ctx0" brushRef="#br0" timeOffset="11883.33">2178 267 24575,'4'0'0,"5"0"0,4 0 0,3 0 0,1 0 0,-2-2 0,-2 0 0,0-1 0,-2 1 0,1 0 0</inkml:trace>
  <inkml:trace contextRef="#ctx0" brushRef="#br0" timeOffset="12403.07">2141 25 24575,'2'1'0,"0"0"0,-1 0 0,1 1 0,-1-1 0,1 0 0,-1 0 0,0 1 0,1-1 0,-1 1 0,0-1 0,0 1 0,0 0 0,0-1 0,0 1 0,0 2 0,2 1 0,9 16 0,-2 2 0,0-1 0,-1 1 0,-1 1 0,-1-1 0,-2 1 0,0 1 0,-1-1 0,-2 0 0,0 29 0,-2-51-68,0 0 0,0 0-1,0 0 1,0 0 0,0 0 0,-1 0-1,1 0 1,-1 0 0,1 0 0,-1 0-1,0 0 1,0-1 0,0 1 0,0 0-1,0 0 1,0-1 0,0 1 0,-1 0-1,-1 1 1</inkml:trace>
  <inkml:trace contextRef="#ctx0" brushRef="#br0" timeOffset="13346.21">2092 399 24575,'257'0'0,"-301"-1"0,20 0 0,0 1 0,-39 5 0,58-4 0,-1 0 0,1 1 0,0 0 0,0 0 0,0 0 0,0 1 0,0-1 0,0 1 0,1 0 0,-1 1 0,1-1 0,0 1 0,0 0 0,-4 5 0,8-8 0,0 0 0,0 0 0,0 1 0,0-1 0,0 0 0,1 0 0,-1 1 0,0-1 0,1 0 0,-1 0 0,1 1 0,-1-1 0,1 0 0,-1 0 0,1 0 0,0 0 0,0 0 0,0 1 0,7 11 0,-6-3 0,-1-1 0,0 1 0,0-1 0,-1 1 0,0-1 0,-1 1 0,0 0 0,0-1 0,-1 1 0,0-1 0,-1 0 0,0 0 0,0 0 0,-1 0 0,-9 16 0,5-15-1365</inkml:trace>
  <inkml:trace contextRef="#ctx0" brushRef="#br0" timeOffset="13896.17">2153 534 24575,'2'-1'0,"0"1"0,0 0 0,1 0 0,-1 0 0,0 1 0,0-1 0,0 0 0,0 1 0,1 0 0,-1-1 0,0 1 0,0 0 0,0 0 0,0 0 0,-1 0 0,4 2 0,-4-1 0,0 0 0,1 1 0,-1-1 0,0 0 0,0 1 0,0-1 0,0 0 0,0 1 0,-1-1 0,1 1 0,-1 0 0,0-1 0,1 1 0,-1 2 0,-1 42 0,2 12 0,-1-58 0,1 1 0,-1 0 0,1-1 0,0 1 0,0-1 0,0 1 0,0-1 0,0 0 0,0 1 0,0-1 0,0 0 0,1 0 0,-1 0 0,0 0 0,1 0 0,-1 0 0,1 0 0,-1 0 0,1 0 0,-1-1 0,1 1 0,0-1 0,-1 1 0,1-1 0,0 0 0,-1 1 0,1-1 0,3 0 0,4 1 0,-1-1 0,1 0 0,0 0 0,11-3 0,-15 2-68,-1-1 0,1 1-1,0-1 1,-1 0 0,1 0 0,-1-1-1,0 0 1,0 1 0,0-1 0,0-1-1,-1 1 1,1 0 0,-1-1 0,0 0-1,0 0 1,0 0 0,0 0 0,-1 0-1,3-6 1,5-7-6758</inkml:trace>
  <inkml:trace contextRef="#ctx0" brushRef="#br0" timeOffset="14509.57">2408 582 24575,'8'-8'0,"-5"5"0,-11 4 0,1 0 0,-140 17 0,146-18 0,0 0 0,0 0 0,0 1 0,0-1 0,0 0 0,0 0 0,0 1 0,0-1 0,0 0 0,0 1 0,0-1 0,0 1 0,0-1 0,0 1 0,0 0 0,1-1 0,-1 1 0,-1 1 0,2-2 0,0 1 0,0-1 0,0 1 0,0-1 0,0 1 0,0-1 0,0 1 0,0-1 0,0 0 0,0 1 0,1-1 0,-1 1 0,0-1 0,0 1 0,0-1 0,1 1 0,-1-1 0,0 0 0,1 1 0,-1-1 0,0 1 0,1-1 0,-1 0 0,0 0 0,2 1 0,32 20 0,7 0 0,30 12 0,-64-31-91,0 0 0,-1-1 0,1 1 0,0-2 0,0 1 0,0-1 0,0 0 0,0-1 0,0 1 0,-1-1 0,1-1 0,0 1 0,0-1 0,7-3 0,1-3-6735</inkml:trace>
  <inkml:trace contextRef="#ctx0" brushRef="#br0" timeOffset="15013.68">2479 218 24575,'2'4'0,"5"8"0,3 5 0,4 5 0,4 2 0,-2 1 0,0 1 0,-2-2 0,-1-4 0,-2-2 0,-4-3 0,-3-3-8191</inkml:trace>
  <inkml:trace contextRef="#ctx0" brushRef="#br0" timeOffset="15756.98">2576 266 24575,'4'-3'0,"1"1"0,-1-1 0,1 1 0,0-1 0,0 1 0,1 1 0,-1-1 0,0 1 0,0 0 0,11-1 0,1-1 0,17-4 0,21-5 0,56-4 0,-106 16 0,0 0 0,0 1 0,0-1 0,0 1 0,-1 0 0,1 1 0,0-1 0,-1 1 0,1 0 0,-1 0 0,0 0 0,1 1 0,-1-1 0,0 1 0,0 0 0,6 7 0,-10-9 0,1 1 0,0 0 0,-1-1 0,1 1 0,-1 0 0,0-1 0,1 1 0,-1 0 0,0 0 0,0-1 0,0 1 0,0 0 0,-1 0 0,1 0 0,0-1 0,-1 1 0,1 0 0,-1-1 0,1 1 0,-1 0 0,0-1 0,0 1 0,0-1 0,0 1 0,0-1 0,0 0 0,0 1 0,-2 0 0,-4 7 0,-1 0 0,-17 13 0,8-9 0,0-1 0,-1 0 0,-1-2 0,-24 12 0,-86 26 0,51-19 0,63-21 0,25-5 0,28-7 0,-31 3 0,1-1 0,-1 0 0,1 0 0,-1 0 0,0-1 0,9-5 0,-13 6 0,0 0 0,0 0 0,0-1 0,0 1 0,-1-1 0,1 0 0,-1 0 0,0 0 0,0 0 0,0 0 0,0 0 0,0-1 0,-1 1 0,1-1 0,0-3 0,1-5-1365,0 2-5461</inkml:trace>
  <inkml:trace contextRef="#ctx0" brushRef="#br0" timeOffset="16387.44">2722 171 24575,'4'4'0,"-1"0"0,0 0 0,0 0 0,0 0 0,-1 1 0,1-1 0,-1 1 0,0 0 0,2 8 0,9 49 0,-10-43 0,6 48 0,-4-1 0,-3 101 0,-2-90 0,0-70 0,0 1 0,0-1 0,1 0 0,1 0 0,-1 1 0,1-1 0,3 9 0,-5-16 0,0 0 0,0 0 0,0 0 0,0 0 0,0 0 0,0 1 0,0-1 0,0 0 0,0 0 0,0 0 0,1 0 0,-1 0 0,0 1 0,0-1 0,0 0 0,0 0 0,0 0 0,0 0 0,0 0 0,0 0 0,0 1 0,0-1 0,0 0 0,0 0 0,1 0 0,-1 0 0,0 0 0,0 0 0,0 0 0,0 0 0,0 0 0,0 0 0,1 0 0,-1 0 0,0 0 0,0 1 0,0-1 0,0 0 0,0 0 0,1 0 0,-1 0 0,0 0 0,0 0 0,0 0 0,0-1 0,0 1 0,1 0 0,-1 0 0,0 0 0,0 0 0,0 0 0,0 0 0,0 0 0,0 0 0,1 0 0,-1 0 0,0 0 0,0 0 0,0 0 0,0-1 0,0 1 0,0 0 0,0 0 0,4-14 0,0-20 0,-4-20-1365,0 28-5461</inkml:trace>
  <inkml:trace contextRef="#ctx0" brushRef="#br0" timeOffset="17067.21">3011 364 24575,'6'0'0,"11"-2"0,10-3 0,6 0 0,7-4 0,-2 0 0,-3 1 0,-6 3 0,-7 1-8191</inkml:trace>
  <inkml:trace contextRef="#ctx0" brushRef="#br0" timeOffset="32024.92">3170 48 24575,'0'52'0,"-2"0"0,-3 0 0,-21 96 0,14-98 0,2 0 0,2 1 0,3 0 0,0 64 0,7-67 0,0-24 0,-2 0 0,0 0 0,-6 35 0,6-57 0,-1 0 0,1 0 0,-1 0 0,1-1 0,-1 1 0,0 0 0,1 0 0,-1-1 0,0 1 0,0-1 0,-1 1 0,-1 1 0,3-2 0,0-1 0,0 0 0,-1 0 0,1 0 0,0 0 0,-1 1 0,1-1 0,0 0 0,-1 0 0,1 0 0,0 0 0,-1 0 0,1 0 0,0 0 0,-1 0 0,1 0 0,0 0 0,-1 0 0,1 0 0,0 0 0,-1 0 0,1 0 0,0 0 0,-1 0 0,1-1 0,-10-10 0,4-1 0,2 0 0,-6-19 0,9 23 0,-2 0 0,1 0 0,-1 0 0,0 1 0,-1-1 0,0 1 0,0 0 0,-9-11 0,12 17 0,0-1 0,-1 1 0,1-1 0,0 1 0,0-1 0,0 1 0,0-1 0,0 1 0,0-1 0,0 0 0,0 0 0,1 0 0,-1 1 0,1-1 0,-1 0 0,1 0 0,0 0 0,-1 0 0,1 0 0,0 0 0,0 0 0,1 1 0,-1-1 0,0 0 0,1 0 0,-1 0 0,1 0 0,0 0 0,-1 1 0,1-1 0,0 0 0,0 1 0,0-1 0,0 0 0,3-2 0,13-14-37,0 0-1,2 1 1,0 1-1,0 0 1,30-16 0,-11 6-1104,-30 20-5685</inkml:trace>
  <inkml:trace contextRef="#ctx0" brushRef="#br0" timeOffset="32781.07">3495 0 24575,'0'14'0,"-1"-1"0,-1 0 0,0 0 0,-1 0 0,-6 15 0,-27 61 0,9-44-239,20-35-887</inkml:trace>
  <inkml:trace contextRef="#ctx0" brushRef="#br0" timeOffset="33811.36">3544 303 24575,'0'3'0,"0"0"0,-1 0 0,0 0 0,1 0 0,-1 0 0,0 0 0,0 0 0,-1 0 0,1 0 0,-1 0 0,1-1 0,-1 1 0,0-1 0,0 1 0,0-1 0,-5 4 0,-3 3 0,-1 0 0,-20 11 0,4-2 0,26-16 0,-1-1 0,0 1 0,0 0 0,1 0 0,-1 0 0,1 0 0,0 0 0,0 0 0,0 0 0,0 1 0,0-1 0,0 0 0,0 1 0,1-1 0,-1 4 0,-2 41 0,3-16 0,-5 30 0,4 120 0,6-166-1365</inkml:trace>
  <inkml:trace contextRef="#ctx0" brushRef="#br0" timeOffset="34856.67">3651 400 24575,'40'0'0,"42"1"0,-80-1 0,-1 1 0,1-1 0,-1 1 0,1-1 0,-1 1 0,1 0 0,-1-1 0,0 1 0,1 0 0,-1 0 0,0 0 0,0 0 0,0 0 0,0 1 0,0-1 0,0 0 0,0 0 0,0 1 0,0-1 0,0 0 0,-1 1 0,1-1 0,-1 1 0,1 1 0,10 42 0,-10-34 0,5 32 0,-3 0 0,-3 76 0,-1-47 0,1-70 0,0 0 0,0 0 0,0 0 0,0 0 0,-1 0 0,1 0 0,0-1 0,-1 1 0,0 0 0,1 0 0,-1 0 0,0 0 0,-1 2 0,1-3 0,0-1 0,0 1 0,0 0 0,0-1 0,0 1 0,0-1 0,0 0 0,1 1 0,-1-1 0,0 0 0,-1 1 0,1-1 0,0 0 0,0 0 0,0 0 0,0 0 0,0 0 0,0 0 0,0 0 0,0 0 0,0-1 0,0 1 0,0 0 0,0-1 0,0 1 0,0 0 0,-1-2 0,-10-4-156,0-1-1,0 0 1,1-1-1,0 0 0,0-1 1,1-1-1,-12-12 1,21 20 43,-15-13-6713</inkml:trace>
  <inkml:trace contextRef="#ctx0" brushRef="#br0" timeOffset="35347.39">3591 594 24575,'0'-2'0,"2"-1"0,5 0 0,3 1 0,2 1 0,2 0 0,-1 0 0,-2-3 0,-2-6 0,-4-6 0,-6-6 0,-3 2-8191</inkml:trace>
  <inkml:trace contextRef="#ctx0" brushRef="#br0" timeOffset="36346.01">3592 132 24575,'18'275'0,"-5"-135"0,-5-56 0,3 76 0,-11-158 0,0 0 0,0-1 0,-1 1 0,1 0 0,0 0 0,0 0 0,-1-1 0,1 1 0,-1 0 0,0 0 0,1-1 0,-1 1 0,0-1 0,0 1 0,0-1 0,0 1 0,0-1 0,0 1 0,-1-1 0,1 0 0,0 0 0,-1 1 0,1-1 0,-1 0 0,1 0 0,-1-1 0,0 1 0,1 0 0,-1 0 0,0-1 0,-1 1 0,-3 0 0,1 0 0,0 0 0,-1-1 0,1 0 0,0 0 0,-1 0 0,1-1 0,0 0 0,-10-2 0,13 2 0,0 1 0,0-1 0,1 0 0,-1 1 0,0-1 0,1 0 0,-1 0 0,0 0 0,1 0 0,-1 0 0,1 0 0,-1-1 0,-1-1 0,2 2 0,1 0 0,0 0 0,0 1 0,0-1 0,0 0 0,0 0 0,0 1 0,0-1 0,0 0 0,0 1 0,0-1 0,0 0 0,0 0 0,0 1 0,1-1 0,-1 0 0,0 1 0,1-1 0,-1 0 0,0 1 0,1-1 0,-1 0 0,1 1 0,-1-1 0,1 1 0,-1-1 0,1 1 0,-1-1 0,1 1 0,0-1 0,-1 1 0,1 0 0,-1-1 0,1 1 0,0 0 0,1-1 0,23-12-273,1 1 0,1 1 0,0 1 0,28-6 0,-14 5-6553</inkml:trace>
  <inkml:trace contextRef="#ctx0" brushRef="#br0" timeOffset="36993.41">4149 437 24575,'0'2'0,"0"3"0,0 4 0,0 3 0,-2 4 0,-1 1 0,0 1 0,1 1 0,-1-2 0,-1 1 0,1-1 0,-2-1 0,1-2 0,1 0 0,-2-3 0,-1-2 0</inkml:trace>
  <inkml:trace contextRef="#ctx0" brushRef="#br0" timeOffset="37517.11">4063 122 24575,'3'7'0,"0"0"0,1 0 0,0-1 0,1 1 0,-1-1 0,8 7 0,6 11 0,231 388 0,-168-229 0,-59-128 0,-10-33 119,-12-22-123,0 0 0,0 1-1,0-1 1,0 0 0,0 0-1,0 0 1,1 0 0,-1 0 0,0 0-1,0 0 1,0 0 0,0 0-1,0 0 1,0 0 0,0 1 0,0-1-1,1 0 1,-1 0 0,0 0-1,0 0 1,0 0 0,0 0-1,0 0 1,0 0 0,0 0 0,1 0-1,-1 0 1,0 0 0,0 0-1,0 0 1,0 0 0,0 0 0,0 0-1,1 0 1,-1-1 0,0 1-1,0 0 1,0 0 0,0 0-1,0 0 1,0 0 0,0 0 0,0 0-1,0 0 1,1 0 0,-1-1-1,2-12-1277,-1-4-5544</inkml:trace>
  <inkml:trace contextRef="#ctx0" brushRef="#br0" timeOffset="38156.78">4561 122 24575,'2'2'0,"3"5"0,2 7 0,7 8 0,2 4 0,3 1 0,-1-1 0,-3-5 0,-3-5 0,-4-4-8191</inkml:trace>
  <inkml:trace contextRef="#ctx0" brushRef="#br0" timeOffset="38514.57">4814 12 24575,'1'0'0,"0"0"0,0 1 0,-1-1 0,1 0 0,0 0 0,0 1 0,0-1 0,-1 1 0,1-1 0,0 0 0,0 1 0,-1 0 0,1-1 0,0 1 0,-1-1 0,1 1 0,-1 0 0,1-1 0,-1 1 0,1 0 0,-1 0 0,0-1 0,1 2 0,8 22 0,-7-16 0,2 5 0,0 0 0,-1 0 0,0 0 0,-1 1 0,-1-1 0,0 16 0,-1-21 0,-1 0 0,0 0 0,0-1 0,-1 1 0,0 0 0,0 0 0,-1-1 0,0 0 0,0 1 0,-1-1 0,-8 12 0,4-9-136,0 1-1,0-1 1,-1-1-1,-1 0 1,1 0-1,-2-1 1,1 0-1,-1-1 0,-22 12 1,23-14-6690</inkml:trace>
  <inkml:trace contextRef="#ctx0" brushRef="#br0" timeOffset="38845.5">4693 374 24575,'2'0'0,"5"0"0,5 0 0,5 0 0,4 0 0,-1 0 0,0 0 0,-2 0 0,-5-2 0,-3-2 0,-3-6 0,-1 0-8191</inkml:trace>
  <inkml:trace contextRef="#ctx0" brushRef="#br0" timeOffset="39333.05">4850 122 24575,'0'4'0,"-2"6"0,-3 5 0,0 8 0,0 4 0,-3 9 0,-2 5 0,-1 5 0,1 2 0,2-3 0,3-2 0,-1-5 0,2-5 0,1-6 0,1-5 0,1-5 0,-2-2 0,1-5-8191</inkml:trace>
  <inkml:trace contextRef="#ctx0" brushRef="#br0" timeOffset="41250.18">4765 364 24575,'0'7'0,"0"0"0,0 0 0,-1 0 0,0 0 0,-1-1 0,0 1 0,0 0 0,0-1 0,-1 1 0,0-1 0,0 0 0,0 0 0,-1 0 0,0 0 0,-5 5 0,-1 2 0,0-1 0,-1 0 0,-14 12 0,24-24 0,1 1 0,-1-1 0,1 1 0,-1-1 0,1 0 0,-1 1 0,1-1 0,0 1 0,-1-1 0,1 1 0,-1-1 0,1 1 0,0 0 0,0-1 0,-1 1 0,1-1 0,0 1 0,0 0 0,0-1 0,-1 1 0,1 0 0,0-1 0,0 1 0,0-1 0,0 1 0,0 0 0,1-1 0,-1 1 0,0 0 0,0-1 0,0 1 0,1 1 0,16 16 0,-15-16 0,0 0 0,1 0 0,-1 0 0,0 0 0,0 1 0,-1-1 0,1 0 0,2 4 0,-2 1 0,0 1 0,-1-1 0,0 0 0,0 1 0,0 0 0,-1-1 0,0 1 0,-2 8 0,-11 62 0,9-59 0,-3 8 0,4-19 0,1 0 0,0 0 0,1 0 0,-1 0 0,2 1 0,-1-1 0,1 11 0,0-19 0,1 1 0,-1-1 0,0 0 0,0 1 0,0-1 0,0 1 0,1-1 0,-1 1 0,0-1 0,0 0 0,1 1 0,-1-1 0,0 1 0,1-1 0,-1 0 0,1 1 0,-1-1 0,0 0 0,1 0 0,-1 1 0,1-1 0,-1 0 0,1 0 0,-1 0 0,0 0 0,1 1 0,-1-1 0,1 0 0,-1 0 0,1 0 0,-1 0 0,1 0 0,-1 0 0,1 0 0,-1 0 0,1 0 0,-1 0 0,1-1 0,-1 1 0,1 0 0,-1 0 0,1 0 0,0-1 0,22-11 0,-22 11 0,85-58 0,-2-4 0,97-95 0,-160 138 0,0-1 0,32-42 0,-48 56 0,0-1 0,-1 1 0,0-1 0,0 0 0,0 0 0,-1 0 0,-1-1 0,1 1 0,-1-1 0,-1 1 0,0-1 0,0 0 0,-1-16 0,-1 12 0,-1 0 0,0 0 0,-1 0 0,0 0 0,-1 1 0,-1 0 0,0 0 0,0 0 0,-2 0 0,-12-18 0,19 30 0,0-1 0,0 1 0,-1-1 0,1 1 0,0 0 0,-1-1 0,1 1 0,0-1 0,-1 1 0,1-1 0,-1 1 0,1 0 0,-1 0 0,1-1 0,-1 1 0,1 0 0,-1-1 0,1 1 0,-1 0 0,1 0 0,-1 0 0,1 0 0,-1 0 0,1 0 0,-1 0 0,0 0 0,1 0 0,-1 0 0,1 0 0,-2 0 0,2 1 0,-1-1 0,0 1 0,0 0 0,1 0 0,-1 0 0,1-1 0,-1 1 0,0 0 0,1 0 0,0 0 0,-1 0 0,1 0 0,0 0 0,-1 2 0,-4 39 0,5-42 0,0 9 0,-1 0 0,2 1 0,-1-1 0,1 0 0,0 0 0,1 1 0,0-1 0,1-1 0,0 1 0,0 0 0,1-1 0,0 1 0,5 7 0,-5-9 0,-1 1 0,0-1 0,0 1 0,-1 0 0,0 0 0,0 0 0,0 0 0,-2 0 0,1 0 0,-1 0 0,0 1 0,0-1 0,-1 0 0,-2 9 0,1-3 0,-1-1 0,-1 1 0,0-1 0,-1 0 0,-1 0 0,0-1 0,-11 19 0,8-18 0,5-5 0,0-1 0,-1 0 0,0-1 0,0 1 0,-1-1 0,0 0 0,0 0 0,0-1 0,-13 10 0,18-15 0,-1 0 0,1 0 0,0 0 0,0 1 0,0-1 0,-1-1 0,1 1 0,0 0 0,0 0 0,-1 0 0,1-1 0,0 1 0,0 0 0,0-1 0,0 1 0,-1-1 0,1 1 0,0-1 0,0 0 0,0 1 0,0-1 0,1 0 0,-1 0 0,0 0 0,0 0 0,0 0 0,0 0 0,1 0 0,-1 0 0,1 0 0,-2-2 0,-2-4 0,0-1 0,1 1 0,-5-13 0,2-1 0,1 0 0,1-1 0,1 1 0,1-1 0,1-42 0,1 63 0,0-1 0,0 1 0,0 0 0,0 0 0,0-1 0,0 1 0,0 0 0,1 0 0,-1 0 0,1-1 0,-1 1 0,1 0 0,-1 0 0,1 0 0,0 0 0,-1 0 0,3-2 0,-3 3 0,1 0 0,0-1 0,-1 1 0,1 0 0,0 0 0,0-1 0,-1 1 0,1 0 0,0 0 0,0 0 0,-1 0 0,1 0 0,0 0 0,0 0 0,-1 0 0,1 0 0,0 0 0,0 1 0,-1-1 0,1 0 0,1 1 0,4 2 0,1 1 0,-1 0 0,0 1 0,10 8 0,-9-7 0,37 32 0,76 82 0,-104-101 0,0 2 0,-1-1 0,-1 2 0,-1 0 0,-1 0 0,17 47 0,-26-61-23,-2-9 76,-3-13-1448,-1-7-5431</inkml:trace>
  <inkml:trace contextRef="#ctx0" brushRef="#br0" timeOffset="42597.08">5443 242 24575,'0'1'0,"1"0"0,-1 0 0,0 0 0,1 0 0,-1 0 0,1 0 0,-1 0 0,1 0 0,0-1 0,-1 1 0,1 0 0,0 0 0,0-1 0,-1 1 0,1 0 0,0-1 0,0 1 0,0-1 0,0 1 0,0-1 0,0 0 0,0 1 0,0-1 0,0 0 0,0 1 0,0-1 0,1 0 0,32 5 0,-31-5 0,25 2 0,1 0 0,37-4 0,-64 2 0,-1-1 0,1 1 0,-1 0 0,1 0 0,0-1 0,-1 1 0,1-1 0,-1 1 0,1-1 0,-1 0 0,1 0 0,-1 1 0,1-1 0,-1 0 0,0 0 0,2-2 0,-3 3 0,1-1 0,-1 0 0,1 0 0,-1 0 0,0 0 0,1 1 0,-1-1 0,0 0 0,0 0 0,0 0 0,0 0 0,0 0 0,0 0 0,0 0 0,0 1 0,0-1 0,0 0 0,0 0 0,-1 0 0,1 0 0,-1-1 0,-3-5 0,0 0 0,0 1 0,0-1 0,-1 1 0,-8-8 0,2 1 0,10 12 0,1 0 0,0 0 0,-1 0 0,1 1 0,-1-1 0,0 0 0,1 0 0,-1 1 0,0-1 0,1 0 0,-1 1 0,0-1 0,0 1 0,1-1 0,-1 1 0,0-1 0,0 1 0,0 0 0,0-1 0,1 1 0,-1 0 0,0 0 0,0 0 0,0 0 0,0-1 0,-1 1 0,1 2 0,0-1 0,0 0 0,0 0 0,0 0 0,0 1 0,1-1 0,-1 0 0,0 1 0,1-1 0,-1 0 0,1 1 0,-1-1 0,1 1 0,0-1 0,0 1 0,0-1 0,0 4 0,-5 78 0,9 132 0,-3-186 0,42 337 0,0 26 0,-44-379 0,1-13 0,0 1 0,0-1 0,0 0 0,0 0 0,0 0 0,-1 0 0,1 0 0,0 0 0,0 0 0,0 0 0,0 0 0,0 0 0,0 0 0,0 0 0,0 0 0,0 0 0,0 0 0,-1 0 0,1 0 0,0 0 0,0 0 0,0 0 0,0 0 0,0 0 0,0 0 0,0 0 0,0 0 0,0 0 0,-1 0 0,1 0 0,0 0 0,0 0 0,0 0 0,0 0 0,0 0 0,0 0 0,0 0 0,0 0 0,0 0 0,-1 0 0,1 0 0,0 0 0,0 0 0,0 0 0,0-1 0,0 1 0,0 0 0,0 0 0,0 0 0,0 0 0,0 0 0,0 0 0,0 0 0,-12-23 0,9 16 0,-17-37 0,2-2 0,-18-70 0,29 88 0,2 1 0,1-1 0,1 0 0,1 0 0,4-52 0,0 75 0,-1 0 0,0 0 0,1 1 0,0-1 0,0 1 0,1-1 0,-1 1 0,1 0 0,0 0 0,0 0 0,0 0 0,0 0 0,1 1 0,0 0 0,-1-1 0,7-3 0,-4 3 0,0-2 0,0 1 0,0-1 0,-1 0 0,8-11 0,-7 7-1365,-1 2-5461</inkml:trace>
  <inkml:trace contextRef="#ctx0" brushRef="#br0" timeOffset="45885.12">5758 412 24575,'10'-10'0,"-6"5"0,1 0 0,-1 0 0,1 0 0,1 1 0,-1 0 0,0 0 0,1 0 0,0 1 0,0-1 0,0 1 0,0 1 0,0-1 0,13-2 0,9 1 0,0 2 0,52 1 0,-52 2 0,-26-1 0,0 0 0,0 0 0,1 0 0,-1 1 0,0-1 0,0 1 0,-1-1 0,1 1 0,0 0 0,0 0 0,0 0 0,0 0 0,-1 0 0,1 0 0,0 0 0,-1 1 0,1-1 0,1 3 0,0-1 0,-1 1 0,0-1 0,0 1 0,0 0 0,0 0 0,0 0 0,-1 0 0,2 6 0,0 8 0,-1 0 0,0 0 0,-1 24 0,-1-33 0,0 0 0,0-1 0,0 1 0,-1-1 0,0 1 0,-1-1 0,0 0 0,0 1 0,-1-1 0,0 0 0,0 0 0,-1-1 0,0 1 0,0-1 0,-1 0 0,0 0 0,0 0 0,0 0 0,-1-1 0,0 0 0,-1 0 0,1-1 0,-1 0 0,0 0 0,0 0 0,-1-1 0,1 0 0,-1-1 0,0 0 0,-13 4 0,4-5 0,23-12 0,8-13 0,-12 18 0,-1 0 0,0 0 0,-1 0 0,1 0 0,-1-1 0,0 1 0,0 0 0,-1 0 0,1-1 0,-1 1 0,0 0 0,-1 0 0,1 0 0,-1 0 0,0 0 0,0 1 0,-5-9 0,3 8 0,0-1 0,0 0 0,0 1 0,0 0 0,-1 0 0,0 0 0,0 1 0,-1-1 0,1 1 0,-1 0 0,0 1 0,0 0 0,-7-4 0,12 7 0,0 0 0,0 0 0,0-1 0,0 1 0,0 0 0,1 0 0,-1 0 0,0 0 0,0 0 0,0 0 0,0 0 0,0 0 0,0 0 0,0 1 0,0-1 0,1 0 0,-1 1 0,0-1 0,0 0 0,0 1 0,0-1 0,1 1 0,-1-1 0,0 1 0,1 0 0,-1-1 0,0 1 0,1 0 0,-1-1 0,1 1 0,-1 0 0,1 0 0,-1 0 0,1-1 0,0 1 0,-1 0 0,1 0 0,0 0 0,-1 0 0,1 0 0,0 0 0,0-1 0,0 3 0,-1 5 0,0 1 0,0-1 0,1 14 0,0-19 0,12 122 0,0 1 0,-12-107 0,0 0 0,-1-1 0,-1 1 0,-6 28 0,6-38 0,-1-1 0,0 1 0,0-1 0,-1 0 0,0 0 0,-1 0 0,1-1 0,-1 0 0,-1 0 0,1 0 0,-1 0 0,-7 5 0,43-49 0,26-29 0,29-32 0,-79 94 0,0 0 0,0 1 0,0-1 0,0 1 0,1 0 0,-1 1 0,1 0 0,9-2 0,-16 4 0,1 0 0,-1 0 0,1 0 0,-1 0 0,0 0 0,1 0 0,-1 0 0,0 0 0,1 0 0,-1 1 0,0-1 0,1 0 0,-1 0 0,0 0 0,1 1 0,-1-1 0,0 0 0,1 0 0,-1 1 0,0-1 0,0 0 0,0 1 0,1-1 0,-1 0 0,0 1 0,0-1 0,0 0 0,0 1 0,1-1 0,-1 0 0,0 1 0,0-1 0,0 1 0,0-1 0,0 0 0,0 1 0,0-1 0,0 1 0,0 19 0,0-17 0,-3 143 0,2-140 0,-1 0 0,0 1 0,0-1 0,0-1 0,-1 1 0,0 0 0,0-1 0,0 1 0,-1-1 0,0 0 0,-4 5 0,2-2 0,0-1 0,1 2 0,-7 11 0,7-11 0,4-11 0,9-17 0,-3 11 0,1 1 0,1 0 0,-1 1 0,1 0 0,0 0 0,1 0 0,-1 1 0,1 0 0,0 0 0,0 1 0,1 0 0,-1 1 0,12-4 0,-19 7 0,0 0 0,-1 0 0,1 0 0,0 0 0,0 0 0,0 0 0,-1 1 0,1-1 0,0 0 0,0 0 0,-1 0 0,1 1 0,0-1 0,0 0 0,-1 1 0,1-1 0,0 1 0,-1-1 0,1 1 0,-1-1 0,1 1 0,0-1 0,-1 1 0,1 0 0,-1-1 0,1 2 0,0 1 0,0-1 0,0 1 0,0-1 0,0 1 0,0 0 0,-1 0 0,1-1 0,-1 4 0,0 6 0,0-1 0,-3 22 0,1-24 0,0-1 0,0 1 0,-1 0 0,0-1 0,0 0 0,-1 0 0,0 0 0,-1 0 0,0 0 0,0-1 0,0 0 0,-1 0 0,0-1 0,-9 9 0,17-15 0,0 1 0,1-1 0,-1 0 0,0 0 0,0 0 0,0 0 0,1 0 0,-1-1 0,0 1 0,4-1 0,-5 0 0,1 1 0,-1-1 0,0 1 0,0-1 0,0 0 0,0 1 0,1-1 0,-1 0 0,0 0 0,0 1 0,0-1 0,-1 0 0,1 0 0,0 0 0,0 0 0,0-1 0,-1 1 0,2-2 0,-2 2 0,0 0 0,0 0 0,0 0 0,0 0 0,0 0 0,0 0 0,0 0 0,0 1 0,-1-1 0,1 0 0,0 0 0,-1 0 0,1 0 0,-1 0 0,1 0 0,-1 1 0,1-1 0,-1 0 0,0-1 0,-5-3 0,0-1 0,0 2 0,0-1 0,-14-7 0,12 7 0,7 5-47,0-1 0,0 0 0,0 1 0,1-1 0,-1 0 0,0 0 0,0 1 0,0-1 0,1 0-1,-1 0 1,0 0 0,1 0 0,-1 0 0,1 0 0,-1 0 0,1 0 0,0 0 0,-1 0 0,1 0 0,0-1 0,0 1 0,0 0-1,0 0 1,-1 0 0,2 0 0,-1 0 0,0-1 0,0 0 0,4-9-6779</inkml:trace>
  <inkml:trace contextRef="#ctx0" brushRef="#br0" timeOffset="46270.51">6325 1174 24575,'0'0'-8191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28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 24575,'0'35'0,"1"-13"0,-1-1 0,-1 1 0,-7 36 0,8-54 0,-1 0 0,1 0 0,0 0 0,0 0 0,1 0 0,-1 0 0,1 0 0,0-1 0,0 1 0,0 0 0,0 0 0,1 0 0,0-1 0,0 1 0,0-1 0,0 1 0,0-1 0,0 0 0,1 0 0,3 3 0,-2-1 0,0 0 0,-1 1 0,1-1 0,-1 1 0,0 0 0,0-1 0,2 8 0,-3-117 0,-3-45 0,1 148 0,0-1 0,0 0 0,1 1 0,-1-1 0,0 1 0,1-1 0,-1 0 0,1 1 0,-1-1 0,1 1 0,0-1 0,-1 1 0,1 0 0,0-1 0,0 1 0,0 0 0,0 0 0,0-1 0,1 1 0,-1 0 0,0 0 0,1 0 0,-1 0 0,0 1 0,1-1 0,-1 0 0,1 0 0,-1 1 0,1-1 0,-1 1 0,1 0 0,0-1 0,-1 1 0,1 0 0,-1 0 0,4 0 0,8 0 0,-1 0 0,1 2 0,24 4 0,-13-2 0,-23-4 0,1 0 0,0 1 0,-1-1 0,1 0 0,-1 1 0,1-1 0,-1 1 0,1-1 0,-1 1 0,1 0 0,-1-1 0,0 1 0,1 0 0,-1 0 0,0 0 0,0 0 0,0 0 0,0 0 0,1 1 0,0 1 0,-1 0 0,1 1 0,-1-1 0,0 1 0,0-1 0,-1 1 0,1 0 0,0 6 0,-1 19 0,0 0 0,-7 39 0,-1 36 0,8-102 0,0-1 0,0 1 0,0-1 0,0 0 0,0 1 0,-1-1 0,1 1 0,0-1 0,-1 1 0,1-1 0,-1 0 0,1 1 0,-1-1 0,0 0 0,0 0 0,1 0 0,-1 1 0,0-1 0,0 0 0,0 0 0,0 0 0,0 0 0,-1 0 0,1-1 0,0 1 0,0 0 0,-1 0 0,1-1 0,0 1 0,-1-1 0,1 1 0,0-1 0,-3 1 0,-4 0 0,0-1 0,1 0 0,-1 0 0,0 0 0,-8-3 0,13 3 0,2 0 0,1 0 0,-1 0 0,0 0 0,0 0 0,0-1 0,0 1 0,1 0 0,-1 0 0,0-1 0,0 1 0,1-1 0,-1 1 0,0 0 0,1-1 0,-1 0 0,0 1 0,1-1 0,-1 1 0,1-1 0,-1 0 0,1 1 0,-1-1 0,1 0 0,-1-1 0,0 1 0,1-1 0,0 1 0,-1-1 0,1 0 0,0 1 0,0-1 0,0 0 0,0 1 0,1-1 0,-1 0 0,1-2 0,2-5 0,1 0 0,0 1 0,7-13 0,-9 16 0,3-3 0,0-1 0,-1 1 0,-1-1 0,1 0 0,-1-1 0,-1 1 0,0 0 0,0-1 0,-1 1 0,0-1 0,-1-15 0,0 20 0,0 0 0,0 0 0,-1 0 0,0 0 0,0 1 0,0-1 0,0 0 0,-4-8 0,4 12 0,0 0 0,0 0 0,1 0 0,-1 0 0,0 0 0,0 0 0,0 0 0,0 0 0,0 1 0,-1-1 0,1 0 0,0 1 0,0-1 0,0 0 0,-1 1 0,1 0 0,0-1 0,0 1 0,-1 0 0,1-1 0,0 1 0,-1 0 0,1 0 0,0 0 0,-1 0 0,1 1 0,0-1 0,-1 0 0,1 0 0,0 1 0,-1-1 0,1 1 0,0-1 0,0 1 0,0 0 0,0-1 0,-2 2 0,-1 0 0,0 1 0,-1 0 0,1 0 0,0 0 0,1 0 0,-1 1 0,1-1 0,-1 1 0,1 0 0,0 0 0,1 0 0,-1 1 0,1-1 0,0 1 0,0-1 0,0 1 0,0 0 0,1 0 0,0-1 0,-1 7 0,0 1 0,1 0 0,1 0 0,0 0 0,0 0 0,1 0 0,1 0 0,3 16 0,-4-25 0,1 0 0,-1 1 0,0-1 0,1 0 0,0 0 0,0 0 0,0 0 0,0 0 0,0 0 0,0 0 0,1-1 0,-1 1 0,1-1 0,0 0 0,0 0 0,0 0 0,0 0 0,0 0 0,5 1 0,-7-3 0,-1 0 0,1 0 0,0 1 0,0-2 0,0 1 0,-1 0 0,1 0 0,0 0 0,0 0 0,0 0 0,-1-1 0,1 1 0,0 0 0,-1 0 0,1-1 0,0 1 0,0-1 0,-1 1 0,1-1 0,-1 1 0,1-1 0,0 1 0,-1-1 0,1 1 0,-1-1 0,0 0 0,1 1 0,-1-1 0,1 0 0,-1 1 0,1-2 0,9-27 0,-9 26 0,4-18 0,-1 1 0,-1-1 0,0 0 0,-2 0 0,-1-40 0,0 61 0,0-1 0,0 1 0,0 0 0,0 0 0,0-1 0,0 1 0,0 0 0,0-1 0,0 1 0,0 0 0,0-1 0,0 1 0,0 0 0,0-1 0,0 1 0,0 0 0,0-1 0,0 1 0,-1 0 0,1 0 0,0-1 0,0 1 0,0 0 0,0-1 0,-1 1 0,1 0 0,0 0 0,0 0 0,-1-1 0,1 1 0,0 0 0,0 0 0,-1 0 0,1-1 0,0 1 0,0 0 0,-1 0 0,0 0 0,-7 11 0,-5 22 0,0 30 0,12-57 0,0-1 0,1 1 0,0-1 0,0 0 0,0 1 0,1-1 0,0 1 0,0-1 0,3 9 0,-4-13 0,1 0 0,-1-1 0,0 1 0,0-1 0,0 1 0,1 0 0,-1-1 0,0 1 0,1-1 0,-1 1 0,0-1 0,1 1 0,-1-1 0,1 1 0,-1-1 0,1 1 0,-1-1 0,1 1 0,-1-1 0,1 0 0,-1 0 0,1 1 0,0-1 0,-1 0 0,1 0 0,0 1 0,-1-1 0,2 0 0,-1 0 0,0-1 0,0 1 0,0-1 0,0 1 0,-1-1 0,1 0 0,0 1 0,0-1 0,-1 0 0,1 0 0,0 1 0,-1-1 0,1 0 0,-1 0 0,2-2 0,14-37 0,-12 23 0,0 1 0,0-1 0,-2-1 0,0 1 0,-1-32 0,-1 49 0,0-1 0,0 1 0,0-1 0,0 1 0,0-1 0,0 1 0,0-1 0,0 1 0,0-1 0,0 1 0,0-1 0,-1 1 0,1-1 0,0 1 0,0-1 0,0 1 0,-1-1 0,1 1 0,0-1 0,-1 1 0,1 0 0,0-1 0,-1 1 0,1-1 0,0 1 0,-1 0 0,1-1 0,-1 1 0,1 0 0,-1 0 0,1-1 0,-1 1 0,0 0 0,0 0 0,-1 0 0,1 1 0,0-1 0,0 0 0,-1 1 0,1 0 0,0-1 0,0 1 0,0 0 0,0-1 0,0 1 0,0 0 0,-1 1 0,-28 32 0,20-19 0,1 0 0,0 0 0,-8 24 0,14-32 0,0 1 0,1-1 0,0 1 0,0-1 0,1 1 0,0 0 0,0 0 0,1 0 0,0 0 0,1 8 0,0-14 0,-1 1 0,0-1 0,1 0 0,0 0 0,-1 0 0,1 0 0,0 0 0,0 0 0,0 0 0,0-1 0,0 1 0,1 0 0,-1 0 0,0-1 0,1 1 0,-1-1 0,1 1 0,0-1 0,-1 0 0,1 0 0,0 0 0,0 0 0,2 1 0,-2-1 0,-1-1 0,1 0 0,0 0 0,-1 0 0,1 0 0,0 0 0,0 0 0,-1-1 0,1 1 0,0 0 0,-1-1 0,1 0 0,0 1 0,-1-1 0,1 0 0,-1 0 0,1 1 0,-1-1 0,0-1 0,1 1 0,-1 0 0,0 0 0,0 0 0,1-1 0,-1 1 0,0 0 0,0-1 0,1-2 0,4-7 0,-1 1 0,0-1 0,0-1 0,-1 1 0,-1-1 0,0 1 0,-1-1 0,2-17 0,0-98 0,-4 106 0,-2 4 0,2 17 0,0 0 0,0 0 0,-1 0 0,1 0 0,0 0 0,0 0 0,0 0 0,0 0 0,0-1 0,0 1 0,0 0 0,0 0 0,0 0 0,0 0 0,0 0 0,0 0 0,0 0 0,-1 0 0,1 0 0,0 0 0,0 0 0,0 0 0,0 0 0,0 0 0,0 0 0,0 0 0,0 0 0,-1 0 0,1 0 0,0 0 0,0 0 0,0 0 0,0 0 0,0 0 0,0 0 0,0 0 0,-1 0 0,1 0 0,0 0 0,0 0 0,0 0 0,0 0 0,0 0 0,0 0 0,0 0 0,0 0 0,0 0 0,-1 0 0,1 0 0,0 0 0,0 0 0,0 1 0,0-1 0,0 0 0,0 0 0,-2 2 0,1 1 0,0 0 0,0-1 0,-1 1 0,1 0 0,1-1 0,-2 5 0,-2 14 0,1 0 0,-1 24 0,3-39 0,1 1 0,0-1 0,1 0 0,-1 1 0,1-1 0,0 1 0,1-1 0,0 0 0,0 0 0,0 0 0,5 9 0,-7-15 0,1 1 0,-1 0 0,1-1 0,-1 1 0,0-1 0,1 1 0,-1-1 0,1 1 0,-1-1 0,1 1 0,-1-1 0,1 0 0,-1 1 0,1-1 0,0 0 0,-1 1 0,1-1 0,-1 0 0,1 0 0,0 1 0,0-1 0,-1 0 0,1-1 0,-1 1 0,0 0 0,1 0 0,-1 0 0,1 0 0,-1-1 0,0 1 0,1 0 0,-1 0 0,0-1 0,1 1 0,-1 0 0,0-1 0,0 1 0,1 0 0,-1-1 0,0 1 0,0 0 0,0-1 0,1 1 0,-1-1 0,1-2 0,-1 1 0,1-1 0,0 0 0,-1 1 0,0-1 0,1 0 0,-1 1 0,0-1 0,-1-4 0,-4-11 0,-1 0 0,-1 0 0,0 0 0,-1 1 0,-1 0 0,-19-26 0,26 40 0,0 1 0,0-1 0,0 1 0,0-1 0,0 1 0,-1 0 0,1 0 0,-1 0 0,0 0 0,1 0 0,-1 1 0,0-1 0,0 1 0,0 0 0,0 0 0,0 0 0,0 0 0,-4 0 0,5 1 0,0 0 0,0 0 0,0 1 0,0-1 0,0 0 0,0 1 0,0 0 0,0-1 0,0 1 0,0 0 0,0 0 0,0 0 0,0 0 0,1 0 0,-1 1 0,0-1 0,1 0 0,-1 1 0,1 0 0,0-1 0,-1 1 0,1 0 0,0-1 0,0 1 0,0 0 0,0 0 0,0 0 0,0 4 0,0-3 0,0 1 0,0 0 0,1 0 0,0 0 0,0 0 0,0 0 0,0 1 0,1-1 0,-1-1 0,1 1 0,0 0 0,0 0 0,0 0 0,1 0 0,0-1 0,-1 1 0,1 0 0,0-1 0,1 0 0,-1 1 0,5 4 0,6 6 0,0 0 0,1-1 0,16 13 0,-28-24 0,-1-1 0,1 1 0,0-1 0,0 0 0,0 0 0,-1 0 0,1 0 0,0 0 0,1 0 0,-1 0 0,0-1 0,0 1 0,2 0 0,-3-1 0,-1 0 0,1 0 0,-1 0 0,1-1 0,-1 1 0,1 0 0,-1 0 0,1 0 0,-1 0 0,0-1 0,1 1 0,-1 0 0,1-1 0,-1 1 0,0 0 0,1 0 0,-1-1 0,0 1 0,1-1 0,-1 1 0,0 0 0,1-1 0,2-18 0,-3 18 9,0 1-1,0-1 1,0 1 0,0-1-1,0 1 1,0-1-1,0 0 1,0 1 0,0-1-1,0 1 1,0-1-1,1 1 1,-1-1 0,0 1-1,0-1 1,1 1-1,-1-1 1,0 1-1,1-1 1,-1 1 0,0-1-1,1 1 1,-1-1-1,0 1 1,1 0 0,-1-1-1,1 1 1,-1 0-1,1-1 1,0 1 0,18 1-135,-1 2-1380,-7-4-5320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16.70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90 67 24575,'0'0'0,"0"1"0,1-1 0,-1 0 0,1 0 0,-1 1 0,1-1 0,-1 0 0,0 1 0,1-1 0,-1 0 0,0 1 0,1-1 0,-1 1 0,0-1 0,0 0 0,1 1 0,-1-1 0,0 1 0,0-1 0,0 1 0,1-1 0,-1 1 0,0-1 0,0 1 0,0 0 0,2 16 0,-1-15 0,2 36 0,-1 1 0,-5 50 0,-3-45 0,3-28 0,1-1 0,0 17 0,2-24 0,0 1 0,-1-1 0,0 1 0,-1-1 0,0 0 0,-5 14 0,7-21 0,0-1 0,0 0 0,0 0 0,0 0 0,0 0 0,0 0 0,0 0 0,0 0 0,0 1 0,0-1 0,0 0 0,0 0 0,0 0 0,0 0 0,0 0 0,0 0 0,0 0 0,0 1 0,0-1 0,0 0 0,0 0 0,0 0 0,-1 0 0,1 0 0,0 0 0,0 0 0,0 0 0,0 0 0,0 0 0,0 0 0,0 1 0,-1-1 0,1 0 0,0 0 0,0 0 0,0 0 0,0 0 0,0 0 0,0 0 0,0 0 0,-1 0 0,1 0 0,0 0 0,0 0 0,0 0 0,0 0 0,0 0 0,0 0 0,-1-1 0,1 1 0,0 0 0,0 0 0,0 0 0,0 0 0,0 0 0,-4-10 0,1-13 0,2-153 0,2 94 0,-1 66 0,7-31 0,-1 11 0,-6 33 0,1 1 0,-1 0 0,1-1 0,0 1 0,-1-1 0,1 1 0,0 0 0,0-1 0,1 1 0,-1 0 0,0 0 0,1 0 0,-1 0 0,1 0 0,0 0 0,0 1 0,-1-1 0,1 0 0,0 1 0,1 0 0,-1-1 0,0 1 0,0 0 0,0 0 0,1 0 0,-1 0 0,1 1 0,-1-1 0,5 0 0,6-1 0,0 1 0,0 1 0,0 0 0,20 3 0,-19-1 0,-4-1 0,0 0 0,-1 1 0,16 4 0,-23-5 0,0-1 0,1 1 0,-1 0 0,0 0 0,1 0 0,-1 1 0,0-1 0,0 1 0,0-1 0,0 1 0,0-1 0,-1 1 0,1 0 0,0 0 0,-1 0 0,1 0 0,-1 0 0,0 0 0,2 4 0,1 13 0,-1 0 0,0 0 0,-1 1 0,-2-1 0,0 1 0,-1-1 0,-5 30 0,-34 111 0,13-57 0,26-102 0,1 1 0,0-1 0,-1 0 0,0 1 0,1-1 0,-1 0 0,0 0 0,1 1 0,-1-1 0,0 0 0,0 0 0,0 0 0,0 0 0,0 0 0,0 0 0,0 0 0,0-1 0,0 1 0,-1 0 0,1 0 0,0-1 0,0 1 0,-1-1 0,1 1 0,-1-1 0,1 0 0,0 0 0,-1 1 0,1-1 0,-1 0 0,1 0 0,0 0 0,-1 0 0,1-1 0,0 1 0,-1 0 0,-1-1 0,-8-2 0,1 0 0,0-1 0,-20-9 0,15 6 0,6 3 0,6 3 0,0 0 0,-1 0 0,1 0 0,0-1 0,0 1 0,0-1 0,0 0 0,0 0 0,0 0 0,-2-3 0,27 9 0,-20-3 0,0-1 0,0 1 0,0-1 0,0 1 0,0-1 0,0 0 0,0 0 0,0 0 0,0 0 0,0 0 0,0 0 0,0 0 0,0-1 0,0 1 0,-1-1 0,1 1 0,0-1 0,0 0 0,0 0 0,2-1 0,-2-1 0,1 1 0,-1-1 0,0 1 0,1-1 0,-1 0 0,-1 0 0,1 0 0,0 0 0,-1 0 0,3-7 0,4-15 0,-1 0 0,6-53 0,-3 20 0,-28 133 0,4-19 0,-14 116 0,66-321 0,-11 5 0,-25 120 0,0 1 0,-1 0 0,-2-1 0,-4-30 0,0 37 0,2 26 0,0 35 0,3-38 0,-7 74 0,3-41 0,1 73 0,-6-202 0,-26-108 0,35 197 0,0-1 0,-1 1 0,1-1 0,-1 1 0,1-1 0,-1 1 0,1 0 0,-1-1 0,0 1 0,0 0 0,1 0 0,-1-1 0,-2 0 0,3 2 0,0-1 0,-1 1 0,1 0 0,-1 0 0,1 0 0,0 0 0,-1 0 0,1 0 0,0 0 0,-1 0 0,1 0 0,-1 0 0,1 0 0,0 0 0,-1 0 0,1 0 0,-1 0 0,1 0 0,0 0 0,-1 0 0,1 1 0,0-1 0,-1 0 0,1 0 0,0 0 0,-1 1 0,1-1 0,0 0 0,0 1 0,-1-1 0,1 1 0,-4 4 0,0 0 0,0 1 0,1-1 0,-5 11 0,8-15 0,-7 14 0,-60 133 0,58-124 0,1 0 0,1 1 0,1 0 0,-4 33 0,10-54 0,0 0 0,0 0 0,1 1 0,-1-1 0,1 0 0,0 0 0,0 0 0,3 6 0,-4-10 0,0 1 0,0 0 0,0-1 0,1 1 0,-1-1 0,0 1 0,1-1 0,-1 1 0,0-1 0,1 0 0,-1 1 0,1-1 0,-1 1 0,1-1 0,-1 0 0,1 1 0,-1-1 0,1 0 0,-1 0 0,1 1 0,-1-1 0,1 0 0,-1 0 0,1 0 0,0 0 0,0 0 0,0 0 0,0-1 0,0 1 0,1-1 0,-1 1 0,0-1 0,-1 0 0,1 0 0,0 1 0,0-1 0,0 0 0,0 0 0,-1 0 0,1 0 0,0 0 0,-1 0 0,1 0 0,0-1 0,11-19 0,-2 0 0,0-1 0,10-31 0,14-74 0,-22 81 0,0-13 0,-6 30 0,-4 23 0,-1 6 0,-2 50 0,0 162 0,7-178 0,1-22 0,-7-12 0,0 0 0,0 0 0,1 0 0,-1 0 0,0 0 0,1 0 0,-1 0 0,0 0 0,1 0 0,-1 0 0,0 0 0,1 0 0,-1 0 0,0 0 0,1 0 0,-1-1 0,0 1 0,1 0 0,-1 0 0,0 0 0,0-1 0,1 1 0,-1 0 0,0 0 0,0-1 0,0 1 0,1 0 0,-1 0 0,0-1 0,0 1 0,0 0 0,0-1 0,0 1 0,0 0 0,1-1 0,-1 1 0,0-1 0,3-6 0,0-1 0,-1 0 0,0 0 0,0 1 0,-1-1 0,1-12 0,0-53 0,-3 43 0,1-27 0,0 38 0,-1 33 0,1 70 0,0 214 0,0-294 0,0 0 0,0 0 0,0-1 0,1 1 0,-1 0 0,1 0 0,0-1 0,-1 1 0,2 0 0,1 4 0,-3-8 0,0 0 0,0 0 0,0 0 0,1 1 0,-1-1 0,0 0 0,0 0 0,0 0 0,1 0 0,-1 0 0,0 0 0,0 1 0,1-1 0,-1 0 0,0 0 0,0 0 0,0 0 0,1 0 0,-1 0 0,0 0 0,0 0 0,1 0 0,-1 0 0,0 0 0,0 0 0,1 0 0,-1-1 0,0 1 0,0 0 0,0 0 0,1 0 0,-1 0 0,0 0 0,0 0 0,0 0 0,1-1 0,-1 1 0,0 0 0,0 0 0,0 0 0,0-1 0,1 1 0,-1 0 0,0 0 0,0 0 0,0-1 0,0 1 0,0 0 0,0 0 0,0-1 0,8-14 0,-7 14 0,21-58 0,19-73 0,-26 81 0,-8 28 0,10-33 0,-2-2 0,9-76 0,-53 204 0,-5 13 0,6-16 0,-21 75 0,44-130 0,2-16 0,0-21 0,-2-42 0,-16-194 0,21 288 0,-2 1 0,-5 31 0,-19 84 0,22-125 0,1-1 0,-1-1 0,-1 1 0,-12 28 0,16-58 0,5-11 0,42-113 0,-46 136 0,0 1 0,0-1 0,0 1 0,0-1 0,1 1 0,-1-1 0,0 1 0,0-1 0,0 1 0,1-1 0,-1 1 0,0-1 0,1 1 0,-1-1 0,0 1 0,1-1 0,-1 1 0,0 0 0,1-1 0,-1 1 0,1 0 0,-1-1 0,1 1 0,-1 0 0,1 0 0,0-1 0,5 11 0,3 26 0,-9-34 0,8 65 0,4 18 0,-12-85 0,0 0 0,0 0 0,1 0 0,-1 0 0,0-1 0,0 1 0,0 0 0,0 0 0,0 0 0,0 0 0,1 0 0,-1 0 0,0-1 0,0 1 0,0 0 0,1 0 0,-1 0 0,0 0 0,0 0 0,0 0 0,0 0 0,1 0 0,-1 0 0,0 0 0,0 0 0,0 0 0,1 0 0,-1 0 0,0 0 0,0 0 0,0 0 0,1 0 0,-1 0 0,0 0 0,0 0 0,0 0 0,0 0 0,1 1 0,-1-1 0,0 0 0,0 0 0,0 0 0,0 0 0,1 0 0,-1 0 0,0 1 0,0-1 0,0 0 0,0 0 0,0 0 0,0 0 0,0 1 0,1-1 0,7-24 0,-7 19 0,64-231 0,-64 232 19,0 0 0,-1-1 0,1 1 0,-1-1 0,0 1 0,0 0 0,0-1 0,-1 1 0,1 0 0,-1-1 0,0 1 0,0 0 0,-1 0 0,1 0 0,-1 0 0,0 0 0,-4-6 0,2 4-190,-1 0 0,0 1 1,-1-1-1,1 1 0,-1 0 1,0 1-1,0 0 0,-1 0 1,-9-5-1,8 5-6655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1:04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11 24575,'0'-1'0,"0"1"0,1-1 0,-1 0 0,0 1 0,1-1 0,-1 1 0,0-1 0,1 1 0,-1-1 0,1 1 0,-1-1 0,1 1 0,-1-1 0,1 1 0,-1 0 0,1-1 0,-1 1 0,1 0 0,0-1 0,-1 1 0,1 0 0,0 0 0,-1 0 0,1-1 0,0 1 0,-1 0 0,1 0 0,0 0 0,-1 0 0,1 0 0,0 0 0,-1 0 0,2 1 0,22 1 0,-21-1 0,0 0 0,-1 0 0,0 0 0,1 0 0,-1 1 0,0-1 0,1 1 0,-1-1 0,0 1 0,0 0 0,0 0 0,0 0 0,-1 0 0,1 0 0,0 0 0,-1 1 0,0-1 0,1 0 0,-1 1 0,0-1 0,0 1 0,-1 0 0,1-1 0,0 1 0,-1-1 0,1 4 0,1 10 0,-1 0 0,-1 0 0,-2 23 0,1-10 0,1-10 0,0-2 0,0 0 0,-1 1 0,0-1 0,-1 0 0,-2 1 0,-6 22 0,-2-22-1365</inkml:trace>
  <inkml:trace contextRef="#ctx0" brushRef="#br0" timeOffset="1063.32">0 339 24575,'3'0'0,"2"0"0,2 0 0,3 2 0,2 1 0,0 0 0,1 1 0,0 1 0,0-2 0,0 0 0,0-2 0,0 0 0,-2 0-8191</inkml:trace>
  <inkml:trace contextRef="#ctx0" brushRef="#br0" timeOffset="3824.57">50 111 24575,'0'0'0,"0"0"0,0 0 0,0 0 0,0-1 0,0 1 0,0 0 0,0 0 0,0 0 0,0-1 0,0 1 0,0 0 0,0 0 0,0 0 0,0 0 0,0-1 0,0 1 0,1 0 0,-1 0 0,0 0 0,0 0 0,0-1 0,0 1 0,0 0 0,0 0 0,1 0 0,-1 0 0,0 0 0,0 0 0,0-1 0,0 1 0,1 0 0,-1 0 0,0 0 0,0 0 0,0 0 0,1 0 0,-1 0 0,0 0 0,0 0 0,0 0 0,1 0 0,-1 0 0,0 0 0,0 0 0,0 0 0,1 0 0,-1 0 0,0 0 0,0 0 0,0 0 0,0 0 0,1 1 0,-1-1 0,0 0 0,0 0 0,1 0 0,8 9 0,-5 1 0,0 1 0,-1 0 0,-1-1 0,0 1 0,0 0 0,-1 0 0,-1 19 0,6 34 0,-6-62 0,1 1 0,-1-1 0,1 1 0,0-1 0,0 1 0,0-1 0,1 1 0,1 2 0,-3-5 0,0 0 0,0 0 0,0 0 0,0 0 0,0 1 0,0-1 0,1 0 0,-1 0 0,0 0 0,0 0 0,0 0 0,0 0 0,0 0 0,0 0 0,0 0 0,0 0 0,0 0 0,0 0 0,0 0 0,0 1 0,1-1 0,-1 0 0,0 0 0,0 0 0,0 0 0,0 0 0,0 0 0,0 0 0,0 0 0,0 0 0,1 0 0,-1 0 0,0 0 0,0 0 0,0 0 0,0 0 0,0 0 0,0-1 0,0 1 0,0 0 0,0 0 0,0 0 0,1 0 0,-1 0 0,0 0 0,0 0 0,0 0 0,0 0 0,0 0 0,0 0 0,0 0 0,0 0 0,0 0 0,0-1 0,0 1 0,0 0 0,0 0 0,0 0 0,0-16 0,-5-22 0,-1 3 0,-1-63 0,7 85 0,0 1 0,3 23 0,2 33 0,-1 1 0,-3 46 0,-1-91 0,0 0 0,0 0 0,0 0 0,1 0 0,-1 1 0,0-1 0,0 0 0,0 0 0,0 0 0,0 0 0,0 0 0,0 0 0,0 0 0,0 0 0,0 1 0,0-1 0,0 0 0,0 0 0,0 0 0,0 0 0,0 0 0,0 0 0,0 1 0,0-1 0,0 0 0,0 0 0,0 0 0,0 0 0,0 0 0,0 0 0,0 1 0,0-1 0,0 0 0,0 0 0,0 0 0,0 0 0,0 0 0,-1 0 0,1 0 0,0 0 0,0 0 0,0 1 0,0-1 0,0 0 0,0 0 0,0 0 0,0 0 0,-1 0 0,1 0 0,0 0 0,0 0 0,0 0 0,0 0 0,0 0 0,0 0 0,0 0 0,-1 0 0,1 0 0,0 0 0,0 0 0,0 0 0,0 0 0,0 0 0,0 0 0,-1 0 0,1 0 0,0 0 0,0 0 0,-7-12 0,-4-17 0,5 9 114,2-1 0,-3-38 0,6 49-304,2 1 0,-1-1 1,1 1-1,0 0 0,1-1 1,0 1-1,1 0 1,6-16-1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1:00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 24575,'-12'75'0,"9"-6"0,6 74 0,-3-141-105,0 0 0,1 1 0,-1-1 0,1 0 0,-1 0 0,1 0 0,0 0 0,0 0 0,0 0 0,0 0 0,1 0 0,1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0:59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 27 24575,'-1'0'0,"1"-1"0,-1 0 0,1 0 0,-1 0 0,1 0 0,-1 0 0,0 1 0,0-1 0,1 0 0,-1 1 0,0-1 0,0 0 0,0 1 0,0-1 0,1 1 0,-1-1 0,0 1 0,0 0 0,0-1 0,0 1 0,0 0 0,-1 0 0,-25-7 0,27 7 0,-20-3 0,0 1 0,0 1 0,0 1 0,0 1 0,0 0 0,0 1 0,0 2 0,1 0 0,-26 9 0,41-12 0,0 0 0,0 0 0,0 1 0,1 0 0,-1 0 0,1 0 0,-1 0 0,1 0 0,-1 1 0,1 0 0,0-1 0,0 1 0,0 0 0,1 1 0,-1-1 0,1 0 0,0 1 0,0-1 0,0 1 0,0 0 0,0 0 0,1-1 0,0 1 0,0 0 0,0 0 0,0 6 0,-5 70 0,2-36 0,2 0 0,4 48 0,-1-86 0,2-1 0,-1 1 0,0-1 0,1 1 0,0-1 0,0 0 0,1 0 0,0 0 0,0-1 0,0 1 0,7 6 0,11 12 0,5 14 0,-13-17 0,0-1 0,1 0 0,1-1 0,1-1 0,36 29 0,-51-45 0,0 0 0,0 0 0,0 1 0,1-1 0,-1-1 0,0 1 0,0 0 0,1-1 0,-1 1 0,0-1 0,1 1 0,-1-1 0,1 0 0,-1 0 0,0 0 0,1-1 0,-1 1 0,3-1 0,-1-1 0,0 1 0,0-1 0,0 0 0,0 0 0,0 0 0,-1-1 0,1 1 0,-1-1 0,5-4 0,3-6 0,1-1 0,-2 0 0,17-28 0,-25 38 0,14-22 0,-7 13 0,-1-1 0,0 0 0,-1 0 0,-1-1 0,0 0 0,7-28 0,-10 23 0,0 1 0,-1-1 0,-1 1 0,-3-29 0,1 44 0,0 0 0,0-1 0,0 1 0,-1 0 0,0 0 0,-3-5 0,-7-18 0,4 1-87,-2 0 0,-1 1 0,-22-38 0,19 37-930,9 18-5809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0:39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480 2645 24575,'-1'-1'0,"1"0"0,0 1 0,-1-1 0,1 0 0,-1 1 0,1-1 0,-1 0 0,1 1 0,-1-1 0,1 1 0,-1-1 0,1 1 0,-1-1 0,0 1 0,1 0 0,-1-1 0,0 1 0,1 0 0,-1-1 0,0 1 0,0 0 0,1 0 0,-1 0 0,0 0 0,0 0 0,1-1 0,-2 2 0,-26-3 0,25 2 0,-4-1 0,0 1 0,0 0 0,0 0 0,0 1 0,0 0 0,1 0 0,-1 1 0,0 0 0,1 0 0,-1 0 0,1 1 0,0 0 0,0 0 0,0 1 0,0-1 0,0 1 0,1 1 0,-1-1 0,1 1 0,-4 5 0,-24 28 0,26-31 0,1-1 0,0 1 0,0 1 0,1-1 0,0 1 0,0 0 0,1 0 0,-5 12 0,-21 48 0,24-57 0,0 1 0,1 1 0,0-1 0,1 1 0,0 0 0,1 0 0,-3 26 0,-7 61 0,12-84 0,-1-1 0,0 1 0,-6 17 0,5-18 0,0 0 0,0 0 0,0 24 0,3-30 0,0 1 0,1-1 0,0 1 0,0-1 0,1 1 0,5 12 0,-6-18 0,1 0 0,0 0 0,0-1 0,1 1 0,-1-1 0,1 1 0,0-1 0,0 0 0,0 0 0,0 0 0,0 0 0,1-1 0,-1 1 0,1-1 0,-1 0 0,9 3 0,-2 1 0,1 1 0,-1-1 0,0 1 0,-1 1 0,1 0 0,8 10 0,17 14 0,-13-13 0,-12-10 0,1 0 0,20 12 0,-6-7 0,48 20 0,-60-30 0,1 0 0,-1 0 0,1-1 0,0-1 0,25 1 0,-6-2 0,-1-3 0,0 0 0,41-9 0,-59 8 0,-1 0 0,0-1 0,0-1 0,0 0 0,-1 0 0,0-1 0,0-1 0,0 0 0,-1-1 0,16-13 0,-21 14 0,0 0 0,-1 0 0,0-1 0,0 0 0,0 1 0,-1-2 0,-1 1 0,1 0 0,-1-1 0,-1 0 0,0 1 0,2-12 0,0-11 0,-1 0 0,-1-36 0,-3 44 0,-1 1 0,-1-1 0,-9-36 0,-27-65 0,7 23 0,25 75 0,-1 0 0,-1 0 0,-1 1 0,-1 0 0,-1 1 0,-16-23 0,23 40 0,0 0 0,-1 0 0,0 1 0,-1 0 0,0 0 0,1 1 0,-2 0 0,1 0 0,-1 0 0,1 1 0,-1 0 0,0 1 0,-1 0 0,1 0 0,0 0 0,-1 1 0,0 1 0,1-1 0,-13 1 0,-4 0-341,1 1 0,0 1-1,-36 6 1,48-5-6485</inkml:trace>
  <inkml:trace contextRef="#ctx0" brushRef="#br0" timeOffset="2080.82">2807 2744 24575,'-1'0'0,"1"-1"0,0 1 0,-1-1 0,1 1 0,0-1 0,-1 1 0,1-1 0,-1 1 0,1 0 0,-1-1 0,1 1 0,-1-1 0,1 1 0,-1 0 0,1 0 0,-1-1 0,1 1 0,-1 0 0,0 0 0,1 0 0,-1 0 0,1 0 0,-1 0 0,-1 0 0,-19-3 0,17 3 0,-16 0 0,0 0 0,0 1 0,-1 1 0,1 1 0,-30 8 0,-95 38 0,128-42 0,0 1 0,1 1 0,0 0 0,0 1 0,1 0 0,1 2 0,0-1 0,0 2 0,1 0 0,1 1 0,0 0 0,1 0 0,1 1 0,0 1 0,1 0 0,0 0 0,-7 22 0,9-20 0,1 0 0,1 1 0,1 0 0,1-1 0,0 1 0,1 1 0,1-1 0,1 0 0,1 0 0,1 0 0,0 0 0,1 0 0,1 0 0,1-1 0,1 1 0,12 25 0,9 7 0,3-2 0,1-1 0,3-1 0,43 46 0,-67-81 0,0-1 0,0 0 0,1-1 0,1 0 0,-1 0 0,2-1 0,-1-1 0,1 0 0,0-1 0,17 7 0,-8-7 0,0-1 0,1-1 0,0-1 0,36 2 0,94-7 0,-68-1 0,-73 2 0,1 0 0,-1-1 0,21-4 0,-29 3 0,1 1 0,-1-1 0,1 1 0,-1-2 0,1 1 0,-1 0 0,0-1 0,0 0 0,-1 1 0,1-2 0,0 1 0,4-6 0,45-48 0,13-16 0,-26 24 0,-3 6 0,58-93 0,-86 120 0,-1 0 0,0 0 0,-1 0 0,-1-1 0,-1 0 0,0 0 0,-1-1 0,-1 1 0,-1-1 0,0-26 0,-1 30 0,-2-1 0,1 1 0,-2 0 0,0-1 0,-1 1 0,0 0 0,-1 1 0,-1-1 0,0 1 0,-10-19 0,-7-2 0,-1 2 0,-2 0 0,-50-47 0,65 69 0,-8-9 0,-1 0 0,-36-26 0,46 39 0,1 1 0,-1 1 0,1 0 0,-1 0 0,-1 0 0,1 1 0,0 1 0,-1-1 0,1 2 0,-19-2 0,-208 4 0,232-1-18,0 1 0,0 0 1,0 0-1,1 0 0,-1 0 0,0 1 0,0 0 0,1-1 0,-1 1 0,-5 5 0,-2 0-1150,3-2-5658</inkml:trace>
  <inkml:trace contextRef="#ctx0" brushRef="#br0" timeOffset="3827.96">1876 1487 24575,'0'-2'0,"0"1"0,0 0 0,0 0 0,-1 0 0,1 0 0,-1 0 0,1-1 0,-1 1 0,1 0 0,-1 0 0,0 0 0,1 0 0,-1 0 0,0 1 0,0-1 0,0 0 0,1 0 0,-1 0 0,0 1 0,0-1 0,0 0 0,0 1 0,-1-1 0,1 1 0,0-1 0,-2 0 0,-38-8 0,24 6 0,-58-14 0,-1 3 0,-122-6 0,160 18 0,-148 3 0,165 0 0,-1 2 0,1 0 0,0 2 0,1 0 0,-1 1 0,-31 15 0,46-18 0,-1 1 0,1 1 0,0-1 0,0 1 0,1 0 0,-1 1 0,1-1 0,0 1 0,-7 11 0,-3 6 0,-14 34 0,24-49 0,-11 27 0,0 0 0,3 1 0,0 1 0,-11 65 0,20-82 0,2 0 0,0-1 0,2 1 0,0 0 0,1 0 0,1 0 0,0-1 0,2 1 0,0-1 0,2 0 0,7 20 0,0-12 0,1 0 0,2-1 0,0 0 0,2-2 0,24 28 0,2-6 0,72 61 0,-94-90 0,1-1 0,0-2 0,1 0 0,1-1 0,0-2 0,0 0 0,1-2 0,1 0 0,0-2 0,51 7 0,15-6 0,174-5 0,-210-5 0,-52 3 0,0-1 0,1 0 0,-1 0 0,0-1 0,0 1 0,0-1 0,0-1 0,0 1 0,0 0 0,0-1 0,0 0 0,0 0 0,0-1 0,-1 0 0,0 1 0,9-8 0,8-10 0,0-1 0,-1-1 0,-2-1 0,0-1 0,-1 0 0,-2-1 0,17-36 0,-26 42 0,-2-1 0,0 1 0,-1-1 0,-1 0 0,-1 0 0,0 0 0,-4-23 0,2 4 0,1 4 0,-4-75 0,2 94 0,0 0 0,-1 0 0,-1 0 0,-11-27 0,-89-175 0,99 209 36,-1 1-1,0 1 0,0-1 0,-1 1 1,0 0-1,0 1 0,-1 0 1,-15-10-1,12 8-372,1 1 1,0-1-1,0-1 1,-9-10-1,13 11-6489</inkml:trace>
  <inkml:trace contextRef="#ctx0" brushRef="#br0" timeOffset="5450.06">6604 1337 24575,'-4'-2'0,"1"0"0,-1 0 0,0 0 0,0 1 0,0 0 0,-1 0 0,1 0 0,0 0 0,0 1 0,-1 0 0,1 0 0,0 0 0,-6 1 0,-4-1 0,-50 0 0,-1 4 0,1 2 0,-121 29 0,-181 79 0,358-111 0,-16 5 0,1 1 0,-34 20 0,50-25 0,0 0 0,0 1 0,1 0 0,0 1 0,0-1 0,0 1 0,1 0 0,0 1 0,0-1 0,1 1 0,-8 14 0,-5 24 0,1 1 0,3 0 0,1 1 0,2 0 0,3 1 0,-2 60 0,8-89 0,1 0 0,1 0 0,0 0 0,2 0 0,0-1 0,1 1 0,1-1 0,7 18 0,-6-22 0,1 0 0,-1-1 0,2 0 0,0-1 0,1 1 0,0-1 0,1-1 0,0 0 0,0 0 0,21 14 0,-17-15 0,0-2 0,1 0 0,0 0 0,0-2 0,1 1 0,0-2 0,0 0 0,0-1 0,1-1 0,-1-1 0,18 1 0,483 10 0,-426-14 0,-81 1 0,1 0 0,-1-1 0,0 0 0,19-5 0,-25 4 0,0 1 0,0-1 0,0 0 0,-1 0 0,1 0 0,0 0 0,-1 0 0,1-1 0,-1 0 0,0 0 0,0 0 0,0 0 0,0 0 0,2-5 0,7-12 0,-1 0 0,-1-1 0,-1 0 0,-1-1 0,10-44 0,12-118 0,-25 139 0,12-150 0,-17 167 0,0-1 0,-3 1 0,0-1 0,-13-49 0,9 56 0,-17-32 0,2 2 0,17 22 322,2 7-2009,0 15-5139</inkml:trace>
  <inkml:trace contextRef="#ctx0" brushRef="#br0" timeOffset="7774.65">4239 67 24575,'0'-1'0,"0"-1"0,0 1 0,-1 0 0,1 0 0,-1 0 0,1-1 0,-1 1 0,1 0 0,-1 0 0,0 0 0,0 0 0,1 0 0,-1 0 0,0 0 0,0 0 0,0 1 0,0-1 0,0 0 0,0 0 0,0 1 0,0-1 0,0 1 0,-1-1 0,1 1 0,0-1 0,0 1 0,0 0 0,-1-1 0,1 1 0,0 0 0,-3 0 0,-7-1 0,-1 0 0,-18 1 0,15 1 0,-185-7 0,-27 0 0,220 6 0,0 1 0,0 1 0,0-1 0,0 1 0,1 0 0,-1 1 0,0 0 0,1 0 0,0 0 0,0 1 0,0-1 0,0 1 0,0 1 0,1-1 0,0 1 0,-6 7 0,-8 10 0,1 0 0,-24 38 0,42-59 0,-9 14 0,1 0 0,0 1 0,2 0 0,-1 0 0,2 0 0,0 1 0,1 0 0,-2 22 0,1 15 0,4 70 0,1-84 0,1-29 0,0 0 0,1 1 0,0-1 0,0 0 0,1 0 0,1 0 0,0 0 0,1-1 0,0 1 0,0-1 0,1 0 0,0-1 0,9 10 0,9 10 0,1-2 0,49 41 0,-31-35 0,58 35 0,-98-67 0,7 6 0,0 0 0,1-1 0,-1-1 0,1 0 0,0 0 0,1-1 0,-1-1 0,1 0 0,-1 0 0,1-1 0,0-1 0,13 1 0,2-2 0,12 1 0,51-7 0,-77 5 0,-1-2 0,1 1 0,-1-2 0,0 0 0,0 0 0,0-1 0,-1 0 0,14-9 0,-24 14 0,143-102 0,-133 91 0,-1 0 0,0 0 0,-1-2 0,0 1 0,12-23 0,-3 5 0,-7 13 0,-2-1 0,0 0 0,-1-1 0,0 0 0,-2 0 0,0-1 0,-1 1 0,-1-1 0,-1 0 0,-1 0 0,-1-1 0,-1-20 0,6-57 0,-3 65 0,-2-60 0,-2 83 0,0 0 0,0 1 0,-1-1 0,0 0 0,-1 1 0,0 0 0,-1-1 0,0 1 0,0 1 0,-9-13 0,3 5 0,-3-2 0,-18-22 0,26 35 0,0 0 0,0 1 0,0-1 0,-1 1 0,1 0 0,-1 1 0,0-1 0,-10-4 0,-8-1-1365,13 3-5461</inkml:trace>
  <inkml:trace contextRef="#ctx0" brushRef="#br0" timeOffset="9155.23">1 3536 24575,'12'0'0,"0"-1"0,0 2 0,-1 0 0,1 0 0,0 1 0,0 1 0,-1 0 0,0 0 0,20 10 0,-5 0 0,-1 1 0,-1 2 0,26 20 0,-38-26 0,2-2 0,25 13 0,14 9 0,-39-21-9,28 12 0,-24-12-1338,-7-4-5479</inkml:trace>
  <inkml:trace contextRef="#ctx0" brushRef="#br0" timeOffset="10044.27">1095 3626 24575,'-1'2'0,"-1"0"0,0 0 0,-1 1 0,1-1 0,0-1 0,-1 1 0,1 0 0,-1-1 0,1 1 0,-6 1 0,6-2 0,-169 102 0,155-94 0,-2 1 0,-1-1 0,0-1 0,-1 0 0,-34 7 0,0 1 0,46-13-273,0 0 0,0 0 0,1 1 0,-12 7 0</inkml:trace>
  <inkml:trace contextRef="#ctx0" brushRef="#br0" timeOffset="10862.11">2277 3737 24575,'0'-2'0,"3"-1"0,2 3 0,5 5 0,4 4 0,6 5 0,2 2 0,0 2 0,1 1 0,2 1 0,0-1 0,-5-1 0,-4-3 0,-4-3 0</inkml:trace>
  <inkml:trace contextRef="#ctx0" brushRef="#br0" timeOffset="11744.6">3473 3775 24575,'0'0'0,"0"0"0,-1 0 0,1-1 0,0 1 0,0 0 0,-1 0 0,1 0 0,0 0 0,0 0 0,-1 0 0,1 0 0,0 0 0,-1 0 0,1 0 0,0 0 0,0 0 0,-1 0 0,1 0 0,0 0 0,-1 0 0,1 0 0,0 0 0,0 0 0,-1 0 0,1 0 0,0 1 0,0-1 0,-1 0 0,1 0 0,0 0 0,0 0 0,-1 1 0,1-1 0,0 0 0,0 0 0,0 1 0,0-1 0,-1 0 0,-13 11 0,13-10 0,-33 26 0,14-10 0,0-2 0,-1 0 0,-30 16 0,-37 20 0,5-3 0,75-44-170,-1 1-1,1 1 0,0 0 1,1 0-1,0 0 0,0 1 1,-8 9-1,6-4-6655</inkml:trace>
  <inkml:trace contextRef="#ctx0" brushRef="#br0" timeOffset="12682.83">832 2430 24575,'4'0'0,"6"2"0,7 5 0,6 6 0,3 4 0,1 5 0,0 1 0,-2 1 0,-1-1 0,-3-2 0,-2-4 0,-5-3 0,-4-4-8191</inkml:trace>
  <inkml:trace contextRef="#ctx0" brushRef="#br0" timeOffset="13605.66">2554 2280 24575,'-1'13'0,"0"1"0,-1-1 0,0 1 0,-1-1 0,-1 0 0,0 0 0,-1 0 0,0 0 0,-1-1 0,-1 0 0,-7 12 0,-14 14 0,-58 65 0,76-92 0,-12 11 0,-1-1 0,-1-1 0,-31 19 0,-4 4 0,-27 15-1049,82-56 733,-8 5-6510</inkml:trace>
  <inkml:trace contextRef="#ctx0" brushRef="#br0" timeOffset="14321.04">2656 781 24575,'3'1'0,"0"-1"0,-1 1 0,1 0 0,0 0 0,0 0 0,0 0 0,0 0 0,-1 1 0,1-1 0,0 1 0,-1-1 0,0 1 0,5 4 0,30 34 0,-26-27 0,81 103 0,6 8 0,-74-97-682,34 51-1,-50-67-6143</inkml:trace>
  <inkml:trace contextRef="#ctx0" brushRef="#br0" timeOffset="15009.9">5219 871 24575,'1'52'0,"0"-14"0,-6 60 0,4-86 0,-1-1 0,-1 0 0,0 0 0,0 0 0,-1 0 0,0 0 0,-1 0 0,-1-1 0,-9 16 0,-16 11-341,0-1 0,-3-2-1,-46 38 1,68-61-6485</inkml:trace>
  <inkml:trace contextRef="#ctx0" brushRef="#br0" timeOffset="15966.28">5383 2429 24575,'0'-2'0,"5"1"0,5 5 0,3 5 0,4 4 0,3 4 0,3 2 0,-1 2 0,-2-3 0,-2-2 0,-2-2 0,-2-1 0,0-3 0,-2-2 0,-2-2 0</inkml:trace>
  <inkml:trace contextRef="#ctx0" brushRef="#br0" timeOffset="16839.4">6930 2355 24575,'1'29'0,"0"-14"0,-1-1 0,-2 20 0,2-31 0,-1 1 0,0 0 0,0 0 0,0 0 0,0 0 0,-1-1 0,1 1 0,-1-1 0,0 1 0,0-1 0,-1 0 0,1 0 0,-4 4 0,-6 6 114,-2-1 0,-28 20 0,36-28-270,0-1 1,-1 0 0,1 0 0,0 0 0,-1-1 0,0 0 0,0 0-1,0 0 1,0-1 0,-10 0 0,6-1-6671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44.61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5286 2477 24575,'-81'-11'0,"-42"0"0,78 7 0,-89 4 0,56 1 0,-104-10 0,82 8 0,-1-1 0,26-10 0,55 7 0,-1 1 0,-40-1 0,-819 6 0,849-3 0,1-1 0,-39-9 0,27 4 0,-85-11 0,-94-11 0,184 27 0,1 1 0,-52 3 0,16 1 0,34 0 0,-56 9 0,56-5 0,-60 1 0,-236 2 0,171-4 0,5 1 0,-231 0 0,232-7 0,-451 1 0,510 7 0,31-1 0,46-4 0,0 0 0,-36 9 0,48-9 0,1 1 0,0 0 0,-1 0 0,1 1 0,0 0 0,1 1 0,-1 0 0,1 0 0,-9 8 0,6-5 0,0 0 0,0-1 0,0 0 0,-1-1 0,-1 0 0,1-1 0,-1 0 0,-18 5 0,21-7 0,5-2 0,1 0 0,-1 1 0,0 0 0,1 0 0,-1 0 0,1 0 0,-1 0 0,1 1 0,0-1 0,0 1 0,0 0 0,0 0 0,1 0 0,-1 0 0,1 1 0,-2 3 0,0 0 0,2 1 0,-1-1 0,1 1 0,0 0 0,1-1 0,0 1 0,-1 12 0,1 1 0,-1-4 0,0 0 0,2 0 0,0 0 0,1 1 0,1-1 0,6 29 0,-3-36 0,0-1 0,0 0 0,1 0 0,0 0 0,1-1 0,0 0 0,0 0 0,1-1 0,0 0 0,13 9 0,-7-5 0,-1 1 0,15 16 0,-13-12 0,0-1 0,2-1 0,-1-1 0,21 13 0,5 4 0,-32-24 0,0 1 0,1-1 0,-1-1 0,1 0 0,13 4 0,61 15 0,-54-17 0,307 75 0,-270-64 0,0-3 0,2-4 0,83 4 0,174 15 0,-66-18 0,-43-4 0,-1 10 0,85 9 0,-88-11 0,-93-8 0,-37 2 0,37 2 0,104-11 0,144 5 0,-34 0 0,-9 0 0,-295-4 0,231 1 0,-140-15 0,-112 11 0,1 0 0,-1-1 0,-1-1 0,1 1 0,0-2 0,-1 1 0,1-1 0,-1-1 0,11-6 0,4-6 0,41-35 0,-11 7 0,71-60 0,-115 98 0,33-25 0,73-41 0,-112 71 0,-1 0 0,1 0 0,-1-1 0,0 1 0,0-1 0,0 0 0,0 0 0,0 0 0,-1 0 0,1-1 0,-1 1 0,0-1 0,0 1 0,0-1 0,-1 0 0,1 1 0,-1-1 0,0 0 0,2-8 0,-2-4 0,1-1 0,-2 1 0,-2-30 0,-1 2 0,5-29 0,-4-70 0,1 136 30,-1 0 0,0 0 0,-1 0 0,0 0 0,0 1 0,0-1-1,-6-7 1,-8-19-1634</inkml:trace>
  <inkml:trace contextRef="#ctx0" brushRef="#br0" timeOffset="1151.39">5297 2503 24575,'0'4'0,"0"4"0,0 2 0,2 2 0,1 1 0,2-1 0,0-2 0</inkml:trace>
  <inkml:trace contextRef="#ctx0" brushRef="#br0" timeOffset="5464.22">7912 1107 24575,'0'0'0,"0"-1"0,-1 1 0,1-1 0,0 1 0,0-1 0,-1 1 0,1-1 0,0 1 0,-1-1 0,1 1 0,-1-1 0,1 1 0,-1 0 0,1-1 0,-1 1 0,1 0 0,-1 0 0,1-1 0,-1 1 0,1 0 0,-1 0 0,1 0 0,-1-1 0,1 1 0,-1 0 0,0 0 0,0 0 0,-20-2 0,18 2 0,-6-1 0,1 1 0,-1 0 0,0 1 0,1 0 0,-1 0 0,1 1 0,-10 3 0,-4 3 0,-29 15 0,47-21 0,-34 17 0,-66 43 0,89-51 0,-7 5 0,-24 22 0,30-22 0,1 1 0,-16 22 0,5-5 0,13-17 0,0 1 0,1 1 0,1 0 0,-13 29 0,19-35 0,0 0 0,1 0 0,1 0 0,0 0 0,1 1 0,0-1 0,1 1 0,1 20 0,1-25 0,1-1 0,0 1 0,0-1 0,1 0 0,0 0 0,1 0 0,0 0 0,0-1 0,1 1 0,10 12 0,0-2 0,0 0 0,35 28 0,-26-28 0,1-2 0,0-1 0,2-1 0,53 21 0,-17-8 0,-53-23 0,0 0 0,0-1 0,0-1 0,1 0 0,-1 0 0,16 0 0,67-3 0,-43-1 0,-22 2 0,55-7 0,-73 4 0,1 1 0,0-1 0,0-1 0,-1 0 0,0 0 0,0-1 0,18-12 0,-1-1 0,23-22 0,-41 32 0,-1-1 0,0 0 0,0 0 0,-1 0 0,-1-1 0,8-13 0,2-7 0,-1-2 0,-1 0 0,-2-1 0,9-38 0,-18 56 0,-1 1 0,0 0 0,0-1 0,-2 1 0,0-1 0,0 1 0,-2-1 0,1 1 0,-2-1 0,0 1 0,-1 0 0,-9-24 0,9 32 0,1-1 0,-1 1 0,-9-11 0,9 12 0,0 0 0,0 0 0,1 0 0,0-1 0,0 1 0,-3-8 0,0-4 0,-2 0 0,0 1 0,-1-1 0,-11-15 0,-49-59 0,64 84 0,1 2 0,-1 0 0,0 0 0,1 0 0,-1 0 0,-1 1 0,1 0 0,-1 0 0,0 0 0,0 1 0,0 0 0,0 0 0,0 1 0,-1-1 0,1 1 0,-1 1 0,0-1 0,1 1 0,-1 0 0,0 1 0,0-1 0,-8 2 0,-123 0-1365,123 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23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1490 24575,'19'1'0,"0"1"0,1 0 0,-1 1 0,0 1 0,34 13 0,87 44 0,-99-41 0,7 2 0,140 71 0,-188-91 0,-7-1 0,-11-3 0,-7-6 0,1-1 0,-1-2 0,2 0 0,-38-24 0,-21-11 0,61 37 0,-1 2 0,0 0 0,-1 1 0,-39-4 0,-15-4 0,66 9 0,10 0 0,3 4 0,-1 1 0,0-1 0,0 1 0,0-1 0,0 1 0,1 0 0,-1 0 0,0-1 0,1 1 0,-1 0 0,0 0 0,0 0 0,1 0 0,-1 1 0,1-1 0,17 4 0,0 2 0,0 0 0,-1 1 0,22 11 0,18 7 0,-41-18 0,0 2 0,24 15 0,12 6 0,25 13-1365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16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17 24575,'-7'0'0,"1"1"0,-1 0 0,0 1 0,1-1 0,-1 1 0,1 1 0,-1-1 0,1 1 0,0 0 0,0 0 0,0 1 0,0 0 0,1 0 0,0 0 0,-1 1 0,2 0 0,-1 0 0,0 0 0,-4 7 0,-7 12 0,0 1 0,1 0 0,-12 31 0,26-53 0,-19 36 0,-21 53 0,36-80 0,2 1 0,-1-1 0,2 1 0,-1-1 0,0 25 0,5 201 0,-2-235 0,0 0 0,1 0 0,-1 0 0,1 0 0,0 0 0,0 0 0,0 0 0,1 0 0,-1 0 0,0-1 0,1 1 0,0 0 0,0-1 0,0 1 0,0-1 0,3 3 0,6 4 0,-1 0 0,19 11 0,-7-5 0,32 23 0,77 62 0,-108-81 0,2-1 0,1-1 0,31 15 0,88 34 0,-129-60 0,0 0 0,0-1 0,1-1 0,-1 0 0,1-1 0,0-1 0,0-1 0,0 0 0,0-1 0,22-4 0,-30 3 0,1-1 0,-1 0 0,0-1 0,-1 0 0,1 0 0,0-1 0,-1 0 0,0 0 0,0-1 0,0 0 0,-1-1 0,0 0 0,0 0 0,0 0 0,0-1 0,-1 0 0,0 0 0,-1-1 0,0 0 0,6-12 0,2-7 0,-2 0 0,-1-2 0,-2 1 0,9-48 0,4-122 0,-20 169 0,0 0 0,-2 1 0,-2-1 0,0 0 0,-8-28 0,8 44 0,-1-1 0,-1 1 0,0 0 0,-1 0 0,0 0 0,-1 1 0,-1 0 0,0 0 0,0 1 0,-1 0 0,-1 1 0,-12-12 0,-204-167 0,219 183 0,-1 1 0,0 0 0,-1 0 0,1 1 0,-1 1 0,0-1 0,0 1 0,0 1 0,0-1 0,0 2 0,-11-2 0,-15 1 0,-59 4 0,31 0 0,8-3 0,-55 2 0,97 1-1365,3 0-5461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11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8:18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0 205 24575,'740'20'0,"-614"-15"0,73 5 0,138 4 0,265 19 0,27 31 0,273-40-541,-773-24-283,-112 0-6002</inkml:trace>
  <inkml:trace contextRef="#ctx0" brushRef="#br0" timeOffset="628">3906 0 24575,'0'0'-8191</inkml:trace>
  <inkml:trace contextRef="#ctx0" brushRef="#br0" timeOffset="7285.78">3931 243 24575,'12'77'0,"-12"133"-1365,0-198-5461</inkml:trace>
  <inkml:trace contextRef="#ctx0" brushRef="#br0" timeOffset="7917.02">4245 328 24575,'2'0'0,"6"0"0,9 0 0,10 0 0,5 0 0,5 0 0,1 0 0,-1 0 0,-3 0 0,-5 0 0,-5 0 0,-6 0 0,-2 0 0,-5 0-8191</inkml:trace>
  <inkml:trace contextRef="#ctx0" brushRef="#br0" timeOffset="8467.49">4257 485 24575,'0'2'0,"2"0"0,9 1 0,15 1 0,17 2 0,14 0 0,9-1 0,5-1 0,-5-2 0,-9 0 0,-12-2 0,-14 0-8191</inkml:trace>
  <inkml:trace contextRef="#ctx0" brushRef="#br0" timeOffset="9853.12">5019 182 24575,'11'48'0,"-2"1"0,2 55 0,13 66 0,-22-167 7,-1 1-1,0-1 0,1 0 0,0 1 1,0-1-1,0 0 0,0 0 1,0 0-1,1 0 0,-1-1 1,1 1-1,0-1 0,-1 1 0,1-1 1,0 0-1,1 0 0,-1-1 1,6 4-1,3-1-303,-1 1 0,1-2 0,0 1 0,17 1 0,-19-4-6529</inkml:trace>
  <inkml:trace contextRef="#ctx0" brushRef="#br0" timeOffset="10359.08">5454 580 24575,'2'0'0</inkml:trace>
  <inkml:trace contextRef="#ctx0" brushRef="#br0" timeOffset="11623.59">5806 72 24575,'0'0'0,"1"1"0,0-1 0,0 0 0,-1 1 0,1-1 0,0 1 0,-1-1 0,1 1 0,-1-1 0,1 1 0,0-1 0,-1 1 0,1 0 0,-1-1 0,1 1 0,-1 0 0,0-1 0,1 1 0,-1 0 0,0 0 0,1-1 0,-1 1 0,0 1 0,6 21 0,-6-22 0,5 41 0,-1-1 0,-4 76 0,-2-72 0,2-1 0,9 60 0,-8-99-57,0-1 0,1 1 1,0 0-1,0-1 0,0 1 0,0-1 0,1 0 0,0 0 0,0 0 0,0 0 0,0 0 1,1 0-1,-1-1 0,1 0 0,0 0 0,0 0 0,0 0 0,1-1 0,-1 1 1,1-1-1,-1 0 0,1 0 0,8 1 0,-3 0-6769</inkml:trace>
  <inkml:trace contextRef="#ctx0" brushRef="#br0" timeOffset="13728.39">6060 376 24575,'7'10'0,"0"1"0,1-1 0,0 0 0,0-1 0,1 0 0,15 11 0,-21-17 0,0-1 0,0 0 0,0 0 0,1-1 0,-1 1 0,1-1 0,-1 1 0,1-1 0,0 0 0,0 0 0,-1-1 0,1 1 0,0-1 0,0 0 0,0 0 0,-1 0 0,1 0 0,0-1 0,5-1 0,-6 1 0,0 0 0,-1 0 0,1 0 0,-1 0 0,1 0 0,-1 0 0,0-1 0,0 1 0,1-1 0,-1 0 0,0 0 0,0 0 0,-1 0 0,1 0 0,0 0 0,-1 0 0,1-1 0,-1 1 0,0 0 0,0-1 0,0 1 0,0-1 0,0 0 0,0 1 0,-1-1 0,1 0 0,-1-4 0,1 3 0,-1 0 0,0 0 0,0 0 0,0 0 0,-1 0 0,0 0 0,1 0 0,-2 0 0,1 0 0,0 0 0,-1 0 0,1 1 0,-4-5 0,4 6 0,-1-1 0,-1 1 0,1 0 0,0 0 0,0 0 0,-1 0 0,1 1 0,-1-1 0,0 1 0,1-1 0,-1 1 0,0 0 0,0 0 0,0 0 0,0 1 0,0-1 0,1 1 0,-6-1 0,-20-1 0,1 2 0,-35 3 0,60-3 0,0 1 0,0-1 0,0 0 0,1 1 0,-1 0 0,0-1 0,0 1 0,1 0 0,-1 0 0,1 0 0,-1 0 0,1 0 0,-1 1 0,1-1 0,-1 0 0,1 1 0,0-1 0,0 0 0,0 1 0,0 0 0,0-1 0,0 1 0,0 0 0,1-1 0,-1 1 0,0 0 0,1 0 0,-1 0 0,1-1 0,0 3 0,-2 8 0,2-1 0,-1 1 0,3 21 0,0-12 0,-3-16 0,1 1 0,1-1 0,-1 1 0,1-1 0,0 1 0,0-1 0,1 0 0,-1 0 0,1 0 0,1 0 0,-1 0 0,0 0 0,1 0 0,0-1 0,0 1 0,6 5 0,-6-6-72,-1 0 1,1-1-1,0 1 0,0-1 0,1 0 0,-1 0 0,1 0 0,-1-1 1,1 1-1,0-1 0,0 0 0,0 0 0,0 0 0,0-1 0,0 1 1,1-1-1,-1 0 0,7 1 0,0-2-6754</inkml:trace>
  <inkml:trace contextRef="#ctx0" brushRef="#br0" timeOffset="14863.77">6301 386 24575,'2'1'0,"-1"-1"0,0 0 0,1 1 0,-1-1 0,0 1 0,1 0 0,-1 0 0,0-1 0,0 1 0,0 0 0,0 0 0,1 0 0,-2 0 0,1 0 0,0 0 0,0 0 0,0 1 0,0-1 0,-1 0 0,1 0 0,0 1 0,-1-1 0,1 3 0,12 36 0,-12-35 0,3 10 0,-2 1 0,1 0 0,-2-1 0,0 20 0,0-47 0,5-73 0,-5 77 0,0 0 0,1-1 0,0 1 0,1 0 0,0 0 0,0 0 0,1 0 0,5-9 0,-7 15 0,-1 0 0,0 1 0,1-1 0,-1 0 0,1 0 0,0 0 0,-1 1 0,1-1 0,0 1 0,0 0 0,0-1 0,0 1 0,0 0 0,1 0 0,-1 0 0,0 1 0,0-1 0,1 0 0,-1 1 0,0 0 0,1-1 0,-1 1 0,0 0 0,1 0 0,-1 0 0,1 0 0,-1 1 0,0-1 0,1 1 0,-1-1 0,0 1 0,0 0 0,4 2 0,-1 0 0,1 0 0,-1 0 0,0 1 0,0 0 0,0 0 0,-1 0 0,1 1 0,-1 0 0,0-1 0,0 2 0,4 6 0,-2 0-151,-1-1-1,0 1 0,0 0 0,-1 1 1,-1-1-1,0 1 0,-1-1 1,2 26-1,-4-28-6674</inkml:trace>
  <inkml:trace contextRef="#ctx0" brushRef="#br0" timeOffset="15907.13">6615 376 24575,'2'0'0,"5"0"0,5 0 0,11-3 0,4 1 0,1-1 0,-2 1 0,-4 0 0,-2 1 0,-4 1 0,-2 0 0,-3 0-8191</inkml:trace>
  <inkml:trace contextRef="#ctx0" brushRef="#br0" timeOffset="16351.04">6688 254 24575,'0'2'0,"0"5"0,0 5 0,0 7 0,0 5 0,0 1 0,0 6 0,0 1 0,0-3 0,2-4 0,1-4 0,1-4 0,1-3 0,1-3 0,2-4 0,1-3 0</inkml:trace>
  <inkml:trace contextRef="#ctx0" brushRef="#br0" timeOffset="17507.52">6930 169 24575,'1'15'0,"0"0"0,6 25 0,2 11 0,-3 218 0,-6-225 0,0-61 0,1 1 0,1-1 0,0 0 0,1 1 0,1 0 0,7-18 0,-10 29 0,2-1 0,-1 0 0,1 1 0,-1-1 0,1 1 0,1 0 0,-1 0 0,1 0 0,0 1 0,0-1 0,0 1 0,1 0 0,-1 0 0,1 0 0,0 1 0,0-1 0,1 1 0,-1 1 0,1-1 0,7-2 0,-11 4 0,1 1 0,-1 0 0,1 0 0,-1 0 0,0 0 0,1 0 0,-1 0 0,1 0 0,-1 1 0,0-1 0,1 1 0,-1 0 0,0-1 0,1 1 0,-1 0 0,0 1 0,0-1 0,0 0 0,0 1 0,0-1 0,0 1 0,0-1 0,-1 1 0,1 0 0,0 0 0,-1 0 0,0 0 0,1 0 0,-1 0 0,1 3 0,3 5 0,0 0 0,-1 0 0,-1 1 0,0-1 0,2 15 0,5 27-1365,-7-38-5461</inkml:trace>
  <inkml:trace contextRef="#ctx0" brushRef="#br0" timeOffset="18768.71">7523 182 24575,'2'0'0,"3"0"0,3 0 0,-1 2 0,1 5 0,2 5 0,2 7 0,0 4 0,-1 5 0,-1 1 0,-1 0 0,-2-3 0,-2-3 0,0-7 0,-1-7 0</inkml:trace>
  <inkml:trace contextRef="#ctx0" brushRef="#br0" timeOffset="19369.66">7619 157 24575,'0'0'0,"1"-1"0,-1 0 0,0 1 0,1-1 0,-1 0 0,0 1 0,1-1 0,-1 1 0,1-1 0,-1 1 0,1-1 0,0 1 0,-1-1 0,1 1 0,-1-1 0,1 1 0,0 0 0,0-1 0,-1 1 0,1 0 0,1-1 0,20-6 0,-17 6 0,10-3 0,-8 1 0,1 0 0,-1 1 0,0 0 0,1 1 0,0 0 0,-1 0 0,1 1 0,11 0 0,-17 1 0,-1-1 0,1 1 0,0 0 0,0 0 0,-1 0 0,1 0 0,-1 0 0,1 0 0,-1 1 0,1-1 0,-1 0 0,0 1 0,0-1 0,0 1 0,1-1 0,-1 1 0,-1 0 0,2 2 0,14 35 0,-15-34 0,7 24 0,-1 1 0,-1-1 0,-2 1 0,-1 1 0,-1-1 0,-4 49 0,2-78-44,0-1 0,0 1 0,0-1 0,0 1 0,0 0 0,0-1 0,0 1 0,0 0 0,0-1 0,0 1 0,0-1 0,-1 1 0,1-1 0,0 1 0,0 0 0,-1-1 0,1 1 0,0-1-1,-1 1 1,1-1 0,-1 1 0,1-1 0,-1 0 0,1 1 0,-1-1 0,1 0 0,-1 1 0,1-1 0,-1 0 0,0 1 0,-7-1-6782</inkml:trace>
  <inkml:trace contextRef="#ctx0" brushRef="#br0" timeOffset="20126.21">7655 303 24575,'2'0'0,"3"0"0,3 0 0,1 0 0,6 0 0,3 0 0,1 0 0,3 0 0,1 0 0,-1 0 0,-3 0 0,-4 2 0,-8 3 0,-15 2 0,-13 3 0,-10-2 0,-3 2 0,3-3-8191</inkml:trace>
  <inkml:trace contextRef="#ctx0" brushRef="#br0" timeOffset="20537.95">7584 423 24575,'2'0'0,"5"2"0,3 0 0,0 3 0,2 0 0,2-1 0,2-1 0,0-1 0,2 0 0,0-2 0,-1 0 0,-2 0 0,-1 0 0,-3 0-8191</inkml:trace>
  <inkml:trace contextRef="#ctx0" brushRef="#br0" timeOffset="21060.26">7873 218 24575,'4'0'0,"8"0"0,9 0 0,11 0 0,6 0 0,7 0 0,1 0 0,0 0 0,-4 0 0,-8 0 0,-8 0 0,-6 0 0,-6 0-8191</inkml:trace>
  <inkml:trace contextRef="#ctx0" brushRef="#br0" timeOffset="21852.12">8139 84 24575,'2'99'0,"-4"99"0,0-178 0,-2-1 0,0 0 0,-12 34 0,9-31 0,-9 44 0,16-65-11,-9 37 143,9-37-173,-1 0 0,1 0 0,0 0-1,0 0 1,-1-1 0,1 1-1,-1 0 1,1 0 0,-1 0-1,1 0 1,-1-1 0,1 1 0,-1 0-1,0-1 1,1 1 0,-1 0-1,0-1 1,0 1 0,1-1 0,-1 1-1,0-1 1,0 1 0,0-1-1,0 0 1,0 0 0,0 1 0,0-1-1,1 0 1,-1 0 0,0 0-1,0 0 1,0 0 0,0 0 0,0 0-1,-2 0 1,-6-4-6785</inkml:trace>
  <inkml:trace contextRef="#ctx0" brushRef="#br0" timeOffset="22341.4">7945 448 24575,'2'0'0,"5"0"0,4 0 0,1 0 0,1 0 0,0 0 0,1 0 0,-1 0 0,0 0 0,-3 0-8191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7:49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201 1 24575,'11'23'0,"-2"1"0,0 0 0,-2 1 0,-1-1 0,6 49 0,-2 130 0,-10-170 0,1 555 202,-2-294-1769,1-283-5259</inkml:trace>
  <inkml:trace contextRef="#ctx0" brushRef="#br0" timeOffset="1282.1">0 1210 24575,'5'0'0,"0"1"0,0 0 0,-1 0 0,1 0 0,-1 0 0,1 1 0,-1 0 0,0 0 0,6 3 0,39 28 0,-34-22 0,5 5 0,0 1 0,18 20 0,-24-22 0,1 0 0,0-1 0,1-1 0,24 15 0,-39-28 0,1 1 0,0 0 0,0-1 0,-1 1 0,1-1 0,0 0 0,0 1 0,-1-1 0,1 0 0,0 0 0,0 0 0,0 0 0,-1-1 0,1 1 0,0 0 0,0-1 0,-1 1 0,1-1 0,0 0 0,-1 1 0,1-1 0,0 0 0,-1 0 0,1 0 0,-1 0 0,2-2 0,5-4 0,0-1 0,0 1 0,8-13 0,-8 10 0,63-83 0,-39 48 0,41-42 0,-45 48-1365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7:13:37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6 24575,'-5'-3'-9830,"0"1"11469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BCC92-2D29-4C24-96C3-E5344F82D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</Pages>
  <Words>678</Words>
  <Characters>3871</Characters>
  <Application>Microsoft Office Word</Application>
  <DocSecurity>0</DocSecurity>
  <Lines>32</Lines>
  <Paragraphs>9</Paragraphs>
  <ScaleCrop>false</ScaleCrop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Felix</dc:creator>
  <cp:keywords/>
  <dc:description/>
  <cp:lastModifiedBy>Steven Felix</cp:lastModifiedBy>
  <cp:revision>62</cp:revision>
  <dcterms:created xsi:type="dcterms:W3CDTF">2023-03-23T03:34:00Z</dcterms:created>
  <dcterms:modified xsi:type="dcterms:W3CDTF">2023-04-13T12:43:00Z</dcterms:modified>
</cp:coreProperties>
</file>